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inorBidi"/>
          <w:b w:val="0"/>
          <w:bCs w:val="0"/>
          <w:color w:val="auto"/>
          <w:sz w:val="22"/>
          <w:szCs w:val="22"/>
        </w:rPr>
        <w:id w:val="1226263993"/>
        <w:docPartObj>
          <w:docPartGallery w:val="Table of Contents"/>
          <w:docPartUnique/>
        </w:docPartObj>
      </w:sdtPr>
      <w:sdtEndPr>
        <w:rPr>
          <w:noProof/>
        </w:rPr>
      </w:sdtEndPr>
      <w:sdtContent>
        <w:p w14:paraId="7658A0A6" w14:textId="08D312FB" w:rsidR="00504ABF" w:rsidRDefault="00504ABF">
          <w:pPr>
            <w:pStyle w:val="TOCHeading"/>
          </w:pPr>
          <w:r>
            <w:t>Table of Contents</w:t>
          </w:r>
        </w:p>
        <w:p w14:paraId="60C594D6" w14:textId="517B838F" w:rsidR="004A613E" w:rsidRDefault="00504ABF">
          <w:pPr>
            <w:pStyle w:val="TOC2"/>
            <w:tabs>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8394641" w:history="1">
            <w:r w:rsidR="004A613E" w:rsidRPr="00995C8B">
              <w:rPr>
                <w:rStyle w:val="Hyperlink"/>
                <w:noProof/>
              </w:rPr>
              <w:t>Demo Guide: Module 2 – Getting Started with Windows Containers</w:t>
            </w:r>
            <w:r w:rsidR="004A613E">
              <w:rPr>
                <w:noProof/>
                <w:webHidden/>
              </w:rPr>
              <w:tab/>
            </w:r>
            <w:r w:rsidR="004A613E">
              <w:rPr>
                <w:noProof/>
                <w:webHidden/>
              </w:rPr>
              <w:fldChar w:fldCharType="begin"/>
            </w:r>
            <w:r w:rsidR="004A613E">
              <w:rPr>
                <w:noProof/>
                <w:webHidden/>
              </w:rPr>
              <w:instrText xml:space="preserve"> PAGEREF _Toc8394641 \h </w:instrText>
            </w:r>
            <w:r w:rsidR="004A613E">
              <w:rPr>
                <w:noProof/>
                <w:webHidden/>
              </w:rPr>
            </w:r>
            <w:r w:rsidR="004A613E">
              <w:rPr>
                <w:noProof/>
                <w:webHidden/>
              </w:rPr>
              <w:fldChar w:fldCharType="separate"/>
            </w:r>
            <w:r w:rsidR="004A613E">
              <w:rPr>
                <w:noProof/>
                <w:webHidden/>
              </w:rPr>
              <w:t>2</w:t>
            </w:r>
            <w:r w:rsidR="004A613E">
              <w:rPr>
                <w:noProof/>
                <w:webHidden/>
              </w:rPr>
              <w:fldChar w:fldCharType="end"/>
            </w:r>
          </w:hyperlink>
        </w:p>
        <w:p w14:paraId="16EBB0B5" w14:textId="5354A0C1" w:rsidR="004A613E" w:rsidRDefault="00B23519">
          <w:pPr>
            <w:pStyle w:val="TOC3"/>
            <w:tabs>
              <w:tab w:val="right" w:leader="dot" w:pos="9350"/>
            </w:tabs>
            <w:rPr>
              <w:rFonts w:eastAsiaTheme="minorEastAsia"/>
              <w:noProof/>
            </w:rPr>
          </w:pPr>
          <w:hyperlink w:anchor="_Toc8394642" w:history="1">
            <w:r w:rsidR="004A613E" w:rsidRPr="00995C8B">
              <w:rPr>
                <w:rStyle w:val="Hyperlink"/>
                <w:noProof/>
              </w:rPr>
              <w:t>Demo 1: Working with Nano Server &amp; Server Core for Container Images</w:t>
            </w:r>
            <w:r w:rsidR="004A613E">
              <w:rPr>
                <w:noProof/>
                <w:webHidden/>
              </w:rPr>
              <w:tab/>
            </w:r>
            <w:r w:rsidR="004A613E">
              <w:rPr>
                <w:noProof/>
                <w:webHidden/>
              </w:rPr>
              <w:fldChar w:fldCharType="begin"/>
            </w:r>
            <w:r w:rsidR="004A613E">
              <w:rPr>
                <w:noProof/>
                <w:webHidden/>
              </w:rPr>
              <w:instrText xml:space="preserve"> PAGEREF _Toc8394642 \h </w:instrText>
            </w:r>
            <w:r w:rsidR="004A613E">
              <w:rPr>
                <w:noProof/>
                <w:webHidden/>
              </w:rPr>
            </w:r>
            <w:r w:rsidR="004A613E">
              <w:rPr>
                <w:noProof/>
                <w:webHidden/>
              </w:rPr>
              <w:fldChar w:fldCharType="separate"/>
            </w:r>
            <w:r w:rsidR="004A613E">
              <w:rPr>
                <w:noProof/>
                <w:webHidden/>
              </w:rPr>
              <w:t>2</w:t>
            </w:r>
            <w:r w:rsidR="004A613E">
              <w:rPr>
                <w:noProof/>
                <w:webHidden/>
              </w:rPr>
              <w:fldChar w:fldCharType="end"/>
            </w:r>
          </w:hyperlink>
        </w:p>
        <w:p w14:paraId="6AE6D6DC" w14:textId="6784537B" w:rsidR="004A613E" w:rsidRDefault="00B23519">
          <w:pPr>
            <w:pStyle w:val="TOC3"/>
            <w:tabs>
              <w:tab w:val="right" w:leader="dot" w:pos="9350"/>
            </w:tabs>
            <w:rPr>
              <w:rFonts w:eastAsiaTheme="minorEastAsia"/>
              <w:noProof/>
            </w:rPr>
          </w:pPr>
          <w:hyperlink w:anchor="_Toc8394643" w:history="1">
            <w:r w:rsidR="004A613E" w:rsidRPr="00995C8B">
              <w:rPr>
                <w:rStyle w:val="Hyperlink"/>
                <w:noProof/>
              </w:rPr>
              <w:t>Demo 2: Building and Running IIS Server Container using Dockerfile</w:t>
            </w:r>
            <w:r w:rsidR="004A613E">
              <w:rPr>
                <w:noProof/>
                <w:webHidden/>
              </w:rPr>
              <w:tab/>
            </w:r>
            <w:r w:rsidR="004A613E">
              <w:rPr>
                <w:noProof/>
                <w:webHidden/>
              </w:rPr>
              <w:fldChar w:fldCharType="begin"/>
            </w:r>
            <w:r w:rsidR="004A613E">
              <w:rPr>
                <w:noProof/>
                <w:webHidden/>
              </w:rPr>
              <w:instrText xml:space="preserve"> PAGEREF _Toc8394643 \h </w:instrText>
            </w:r>
            <w:r w:rsidR="004A613E">
              <w:rPr>
                <w:noProof/>
                <w:webHidden/>
              </w:rPr>
            </w:r>
            <w:r w:rsidR="004A613E">
              <w:rPr>
                <w:noProof/>
                <w:webHidden/>
              </w:rPr>
              <w:fldChar w:fldCharType="separate"/>
            </w:r>
            <w:r w:rsidR="004A613E">
              <w:rPr>
                <w:noProof/>
                <w:webHidden/>
              </w:rPr>
              <w:t>4</w:t>
            </w:r>
            <w:r w:rsidR="004A613E">
              <w:rPr>
                <w:noProof/>
                <w:webHidden/>
              </w:rPr>
              <w:fldChar w:fldCharType="end"/>
            </w:r>
          </w:hyperlink>
        </w:p>
        <w:p w14:paraId="34CD9E39" w14:textId="12812C4F" w:rsidR="004A613E" w:rsidRDefault="00B23519">
          <w:pPr>
            <w:pStyle w:val="TOC3"/>
            <w:tabs>
              <w:tab w:val="right" w:leader="dot" w:pos="9350"/>
            </w:tabs>
            <w:rPr>
              <w:rFonts w:eastAsiaTheme="minorEastAsia"/>
              <w:noProof/>
            </w:rPr>
          </w:pPr>
          <w:hyperlink w:anchor="_Toc8394644" w:history="1">
            <w:r w:rsidR="004A613E" w:rsidRPr="00995C8B">
              <w:rPr>
                <w:rStyle w:val="Hyperlink"/>
                <w:noProof/>
              </w:rPr>
              <w:t>Demo 3:  Building and Running ASP.NET 4.7 Application in a Container Image</w:t>
            </w:r>
            <w:r w:rsidR="004A613E">
              <w:rPr>
                <w:noProof/>
                <w:webHidden/>
              </w:rPr>
              <w:tab/>
            </w:r>
            <w:r w:rsidR="004A613E">
              <w:rPr>
                <w:noProof/>
                <w:webHidden/>
              </w:rPr>
              <w:fldChar w:fldCharType="begin"/>
            </w:r>
            <w:r w:rsidR="004A613E">
              <w:rPr>
                <w:noProof/>
                <w:webHidden/>
              </w:rPr>
              <w:instrText xml:space="preserve"> PAGEREF _Toc8394644 \h </w:instrText>
            </w:r>
            <w:r w:rsidR="004A613E">
              <w:rPr>
                <w:noProof/>
                <w:webHidden/>
              </w:rPr>
            </w:r>
            <w:r w:rsidR="004A613E">
              <w:rPr>
                <w:noProof/>
                <w:webHidden/>
              </w:rPr>
              <w:fldChar w:fldCharType="separate"/>
            </w:r>
            <w:r w:rsidR="004A613E">
              <w:rPr>
                <w:noProof/>
                <w:webHidden/>
              </w:rPr>
              <w:t>7</w:t>
            </w:r>
            <w:r w:rsidR="004A613E">
              <w:rPr>
                <w:noProof/>
                <w:webHidden/>
              </w:rPr>
              <w:fldChar w:fldCharType="end"/>
            </w:r>
          </w:hyperlink>
        </w:p>
        <w:p w14:paraId="4F3BC48D" w14:textId="42E89844" w:rsidR="004A613E" w:rsidRDefault="00B23519">
          <w:pPr>
            <w:pStyle w:val="TOC3"/>
            <w:tabs>
              <w:tab w:val="right" w:leader="dot" w:pos="9350"/>
            </w:tabs>
            <w:rPr>
              <w:rFonts w:eastAsiaTheme="minorEastAsia"/>
              <w:noProof/>
            </w:rPr>
          </w:pPr>
          <w:hyperlink w:anchor="_Toc8394645" w:history="1">
            <w:r w:rsidR="004A613E" w:rsidRPr="00995C8B">
              <w:rPr>
                <w:rStyle w:val="Hyperlink"/>
                <w:noProof/>
              </w:rPr>
              <w:t>Demo 4:  Package ASP.NET Core Web Application as Container</w:t>
            </w:r>
            <w:r w:rsidR="004A613E">
              <w:rPr>
                <w:noProof/>
                <w:webHidden/>
              </w:rPr>
              <w:tab/>
            </w:r>
            <w:r w:rsidR="004A613E">
              <w:rPr>
                <w:noProof/>
                <w:webHidden/>
              </w:rPr>
              <w:fldChar w:fldCharType="begin"/>
            </w:r>
            <w:r w:rsidR="004A613E">
              <w:rPr>
                <w:noProof/>
                <w:webHidden/>
              </w:rPr>
              <w:instrText xml:space="preserve"> PAGEREF _Toc8394645 \h </w:instrText>
            </w:r>
            <w:r w:rsidR="004A613E">
              <w:rPr>
                <w:noProof/>
                <w:webHidden/>
              </w:rPr>
            </w:r>
            <w:r w:rsidR="004A613E">
              <w:rPr>
                <w:noProof/>
                <w:webHidden/>
              </w:rPr>
              <w:fldChar w:fldCharType="separate"/>
            </w:r>
            <w:r w:rsidR="004A613E">
              <w:rPr>
                <w:noProof/>
                <w:webHidden/>
              </w:rPr>
              <w:t>11</w:t>
            </w:r>
            <w:r w:rsidR="004A613E">
              <w:rPr>
                <w:noProof/>
                <w:webHidden/>
              </w:rPr>
              <w:fldChar w:fldCharType="end"/>
            </w:r>
          </w:hyperlink>
        </w:p>
        <w:p w14:paraId="42F038E1" w14:textId="48795A7D" w:rsidR="004A613E" w:rsidRDefault="00B23519">
          <w:pPr>
            <w:pStyle w:val="TOC3"/>
            <w:tabs>
              <w:tab w:val="right" w:leader="dot" w:pos="9350"/>
            </w:tabs>
            <w:rPr>
              <w:rFonts w:eastAsiaTheme="minorEastAsia"/>
              <w:noProof/>
            </w:rPr>
          </w:pPr>
          <w:hyperlink w:anchor="_Toc8394646" w:history="1">
            <w:r w:rsidR="004A613E" w:rsidRPr="00995C8B">
              <w:rPr>
                <w:rStyle w:val="Hyperlink"/>
                <w:noProof/>
              </w:rPr>
              <w:t>Demo 5 (optional. Need to install Docker Desktop):  Visual Studio 2019 and Docker</w:t>
            </w:r>
            <w:r w:rsidR="004A613E">
              <w:rPr>
                <w:noProof/>
                <w:webHidden/>
              </w:rPr>
              <w:tab/>
            </w:r>
            <w:r w:rsidR="004A613E">
              <w:rPr>
                <w:noProof/>
                <w:webHidden/>
              </w:rPr>
              <w:fldChar w:fldCharType="begin"/>
            </w:r>
            <w:r w:rsidR="004A613E">
              <w:rPr>
                <w:noProof/>
                <w:webHidden/>
              </w:rPr>
              <w:instrText xml:space="preserve"> PAGEREF _Toc8394646 \h </w:instrText>
            </w:r>
            <w:r w:rsidR="004A613E">
              <w:rPr>
                <w:noProof/>
                <w:webHidden/>
              </w:rPr>
            </w:r>
            <w:r w:rsidR="004A613E">
              <w:rPr>
                <w:noProof/>
                <w:webHidden/>
              </w:rPr>
              <w:fldChar w:fldCharType="separate"/>
            </w:r>
            <w:r w:rsidR="004A613E">
              <w:rPr>
                <w:noProof/>
                <w:webHidden/>
              </w:rPr>
              <w:t>13</w:t>
            </w:r>
            <w:r w:rsidR="004A613E">
              <w:rPr>
                <w:noProof/>
                <w:webHidden/>
              </w:rPr>
              <w:fldChar w:fldCharType="end"/>
            </w:r>
          </w:hyperlink>
        </w:p>
        <w:p w14:paraId="4117FD5C" w14:textId="42A8CCCC" w:rsidR="00504ABF" w:rsidRDefault="00504ABF">
          <w:r>
            <w:rPr>
              <w:b/>
              <w:bCs/>
              <w:noProof/>
            </w:rPr>
            <w:fldChar w:fldCharType="end"/>
          </w:r>
        </w:p>
      </w:sdtContent>
    </w:sdt>
    <w:p w14:paraId="29CA0579" w14:textId="7CA2C59E" w:rsidR="009F717C" w:rsidRDefault="009F717C"/>
    <w:p w14:paraId="4FB108B5" w14:textId="55A7F4EC" w:rsidR="0055179E" w:rsidRDefault="00F2018A" w:rsidP="0055179E">
      <w:pPr>
        <w:pStyle w:val="LabTitle"/>
      </w:pPr>
      <w:bookmarkStart w:id="0" w:name="_Toc8394641"/>
      <w:r>
        <w:lastRenderedPageBreak/>
        <w:t>Demo Guide:</w:t>
      </w:r>
      <w:r w:rsidR="009F717C" w:rsidRPr="009F717C">
        <w:t xml:space="preserve"> </w:t>
      </w:r>
      <w:sdt>
        <w:sdtPr>
          <w:id w:val="-1575122883"/>
        </w:sdtPr>
        <w:sdtEndPr/>
        <w:sdtContent>
          <w:r w:rsidR="0078710F">
            <w:t>Module 2 – Getting Started with Windows Containers</w:t>
          </w:r>
        </w:sdtContent>
      </w:sdt>
      <w:bookmarkEnd w:id="0"/>
      <w:r w:rsidR="00F10FBA">
        <w:t xml:space="preserve"> </w:t>
      </w:r>
      <w:bookmarkStart w:id="1" w:name="_Toc397503478"/>
      <w:bookmarkStart w:id="2" w:name="_Toc490053065"/>
      <w:bookmarkStart w:id="3" w:name="_Toc300310217"/>
      <w:bookmarkStart w:id="4" w:name="_Toc310325841"/>
      <w:bookmarkEnd w:id="1"/>
    </w:p>
    <w:p w14:paraId="73909D01" w14:textId="0A1384BF" w:rsidR="0055179E" w:rsidRPr="00D53A33" w:rsidRDefault="0055179E" w:rsidP="00D53A33">
      <w:pPr>
        <w:pStyle w:val="ListParagraph"/>
        <w:ind w:left="0"/>
      </w:pPr>
      <w:r>
        <w:t>For all the demos involving Windows Containers, we recommend building all required images (even custom) before showing the demo to have everything cached.</w:t>
      </w:r>
      <w:r w:rsidR="730855D1">
        <w:t xml:space="preserve"> Or at least, make sure you have downloaded all required base images beforehand.</w:t>
      </w:r>
    </w:p>
    <w:p w14:paraId="0B05386A" w14:textId="0292165A" w:rsidR="009F540E" w:rsidRDefault="009F540E" w:rsidP="009F540E">
      <w:pPr>
        <w:pStyle w:val="ExerciseHeading"/>
      </w:pPr>
      <w:bookmarkStart w:id="5" w:name="_Toc8394642"/>
      <w:r>
        <w:t>Demo 1</w:t>
      </w:r>
      <w:r w:rsidR="00B76E4F">
        <w:t>a</w:t>
      </w:r>
      <w:r>
        <w:t>: Working with Nano Server &amp; Server Core for Container Images</w:t>
      </w:r>
      <w:bookmarkEnd w:id="2"/>
      <w:bookmarkEnd w:id="5"/>
    </w:p>
    <w:p w14:paraId="79645CF0" w14:textId="5A9C1B6C" w:rsidR="00C97103" w:rsidRDefault="009F540E" w:rsidP="009F540E">
      <w:pPr>
        <w:pStyle w:val="ListParagraph"/>
      </w:pPr>
      <w:r w:rsidRPr="004A2FCA">
        <w:t xml:space="preserve">In this </w:t>
      </w:r>
      <w:r w:rsidR="00AC3DB6">
        <w:t>demo</w:t>
      </w:r>
      <w:r>
        <w:t>,</w:t>
      </w:r>
      <w:r w:rsidRPr="004A2FCA">
        <w:t xml:space="preserve"> you will </w:t>
      </w:r>
      <w:r w:rsidR="00AC3DB6">
        <w:t xml:space="preserve">provide </w:t>
      </w:r>
      <w:r w:rsidR="00AC3DB6" w:rsidRPr="00AF33FE">
        <w:rPr>
          <w:b/>
          <w:bCs/>
        </w:rPr>
        <w:t>walkthrough</w:t>
      </w:r>
      <w:r w:rsidRPr="00AF33FE">
        <w:rPr>
          <w:b/>
          <w:bCs/>
        </w:rPr>
        <w:t xml:space="preserve"> </w:t>
      </w:r>
      <w:r w:rsidR="00784982" w:rsidRPr="00AF33FE">
        <w:rPr>
          <w:b/>
          <w:bCs/>
        </w:rPr>
        <w:t xml:space="preserve">of </w:t>
      </w:r>
      <w:r w:rsidRPr="00AF33FE">
        <w:rPr>
          <w:b/>
          <w:bCs/>
        </w:rPr>
        <w:t>Windows Nano and Server</w:t>
      </w:r>
      <w:r w:rsidR="00AC3DB6" w:rsidRPr="00AF33FE">
        <w:rPr>
          <w:b/>
          <w:bCs/>
        </w:rPr>
        <w:t xml:space="preserve"> container</w:t>
      </w:r>
      <w:r w:rsidR="00C97103">
        <w:t xml:space="preserve"> images and </w:t>
      </w:r>
      <w:r w:rsidR="00C97103" w:rsidRPr="00AF33FE">
        <w:rPr>
          <w:b/>
          <w:bCs/>
        </w:rPr>
        <w:t xml:space="preserve">running </w:t>
      </w:r>
      <w:r w:rsidRPr="00AF33FE">
        <w:rPr>
          <w:b/>
          <w:bCs/>
        </w:rPr>
        <w:t>containers</w:t>
      </w:r>
      <w:r w:rsidR="00C97103" w:rsidRPr="00AF33FE">
        <w:rPr>
          <w:b/>
          <w:bCs/>
        </w:rPr>
        <w:t xml:space="preserve"> based on these images</w:t>
      </w:r>
      <w:r>
        <w:t>.</w:t>
      </w:r>
      <w:r w:rsidR="0055179E">
        <w:t xml:space="preserve"> </w:t>
      </w:r>
    </w:p>
    <w:p w14:paraId="7DEE6FC8" w14:textId="77777777" w:rsidR="00FF2591" w:rsidRDefault="009F540E" w:rsidP="00FF2591">
      <w:pPr>
        <w:pStyle w:val="TaskHeading"/>
      </w:pPr>
      <w:r>
        <w:t xml:space="preserve"> </w:t>
      </w:r>
      <w:r w:rsidR="00FF2591">
        <w:t>Tasks</w:t>
      </w:r>
    </w:p>
    <w:p w14:paraId="3F433F1F" w14:textId="77777777" w:rsidR="00FF2591" w:rsidRDefault="00FF2591" w:rsidP="00FF2591">
      <w:pPr>
        <w:pStyle w:val="TaskName"/>
        <w:numPr>
          <w:ilvl w:val="0"/>
          <w:numId w:val="5"/>
        </w:numPr>
      </w:pPr>
      <w:r>
        <w:t>Run a Nano Server</w:t>
      </w:r>
    </w:p>
    <w:p w14:paraId="53F7F236" w14:textId="64FBF6B9" w:rsidR="001310CF" w:rsidRPr="001310CF" w:rsidRDefault="001310CF" w:rsidP="001310CF">
      <w:pPr>
        <w:pStyle w:val="ListParagraph"/>
        <w:numPr>
          <w:ilvl w:val="0"/>
          <w:numId w:val="13"/>
        </w:numPr>
        <w:rPr>
          <w:color w:val="000000"/>
        </w:rPr>
      </w:pPr>
      <w:r>
        <w:rPr>
          <w:color w:val="000000"/>
        </w:rPr>
        <w:t>Login to the Windows VM on LOD</w:t>
      </w:r>
      <w:r w:rsidR="006B3FF7">
        <w:rPr>
          <w:color w:val="000000"/>
        </w:rPr>
        <w:t xml:space="preserve"> (or ideally, using your own VM)</w:t>
      </w:r>
      <w:r>
        <w:rPr>
          <w:color w:val="000000"/>
        </w:rPr>
        <w:t xml:space="preserve">. </w:t>
      </w:r>
      <w:r w:rsidRPr="001310CF">
        <w:rPr>
          <w:color w:val="000000"/>
        </w:rPr>
        <w:t xml:space="preserve">You will need to run the commands in this </w:t>
      </w:r>
      <w:r w:rsidRPr="00B66038">
        <w:rPr>
          <w:b/>
          <w:bCs/>
          <w:color w:val="000000"/>
        </w:rPr>
        <w:t>section using the PowerShell console as an administrator</w:t>
      </w:r>
      <w:r w:rsidRPr="001310CF">
        <w:rPr>
          <w:color w:val="000000"/>
        </w:rPr>
        <w:t xml:space="preserve">.  Right click the PowerShell icon on the taskbar and select “Run as Administrator”. </w:t>
      </w:r>
    </w:p>
    <w:p w14:paraId="407940BD" w14:textId="14723D46" w:rsidR="00761B1E" w:rsidRDefault="005821B8" w:rsidP="00761B1E">
      <w:pPr>
        <w:pStyle w:val="ListParagraph"/>
        <w:ind w:left="1440"/>
        <w:rPr>
          <w:color w:val="000000"/>
        </w:rPr>
      </w:pPr>
      <w:r>
        <w:rPr>
          <w:noProof/>
        </w:rPr>
        <w:drawing>
          <wp:inline distT="0" distB="0" distL="0" distR="0" wp14:anchorId="7DA55914" wp14:editId="385C283F">
            <wp:extent cx="4548221" cy="2762270"/>
            <wp:effectExtent l="0" t="0" r="5080" b="0"/>
            <wp:docPr id="31312214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48221" cy="2762270"/>
                    </a:xfrm>
                    <a:prstGeom prst="rect">
                      <a:avLst/>
                    </a:prstGeom>
                  </pic:spPr>
                </pic:pic>
              </a:graphicData>
            </a:graphic>
          </wp:inline>
        </w:drawing>
      </w:r>
    </w:p>
    <w:p w14:paraId="28B71695" w14:textId="77777777" w:rsidR="001310CF" w:rsidRPr="000A05FC" w:rsidRDefault="001310CF" w:rsidP="00761B1E">
      <w:pPr>
        <w:pStyle w:val="ListParagraph"/>
        <w:ind w:left="1440"/>
        <w:rPr>
          <w:color w:val="000000"/>
        </w:rPr>
      </w:pPr>
    </w:p>
    <w:p w14:paraId="5336A043" w14:textId="77777777" w:rsidR="00B66038" w:rsidRDefault="00761B1E" w:rsidP="00761B1E">
      <w:pPr>
        <w:pStyle w:val="ListParagraph"/>
        <w:numPr>
          <w:ilvl w:val="0"/>
          <w:numId w:val="13"/>
        </w:numPr>
        <w:rPr>
          <w:color w:val="000000"/>
        </w:rPr>
      </w:pPr>
      <w:r w:rsidRPr="00BD0B59">
        <w:rPr>
          <w:color w:val="000000"/>
        </w:rPr>
        <w:t xml:space="preserve">The PowerShell console is now available to you. </w:t>
      </w:r>
      <w:r w:rsidRPr="00B66038">
        <w:rPr>
          <w:color w:val="000000"/>
          <w:highlight w:val="yellow"/>
        </w:rPr>
        <w:t xml:space="preserve">Make sure you are inside the windows </w:t>
      </w:r>
      <w:proofErr w:type="gramStart"/>
      <w:r w:rsidRPr="00B66038">
        <w:rPr>
          <w:color w:val="000000"/>
          <w:highlight w:val="yellow"/>
        </w:rPr>
        <w:t>containers</w:t>
      </w:r>
      <w:proofErr w:type="gramEnd"/>
      <w:r w:rsidRPr="00B66038">
        <w:rPr>
          <w:color w:val="000000"/>
          <w:highlight w:val="yellow"/>
        </w:rPr>
        <w:t xml:space="preserve"> labs directory</w:t>
      </w:r>
      <w:r w:rsidRPr="00BD0B59">
        <w:rPr>
          <w:color w:val="000000"/>
        </w:rPr>
        <w:t xml:space="preserve">. </w:t>
      </w:r>
    </w:p>
    <w:p w14:paraId="78FC1D13" w14:textId="0A755B27" w:rsidR="00761B1E" w:rsidRDefault="00761B1E" w:rsidP="00761B1E">
      <w:pPr>
        <w:pStyle w:val="ListParagraph"/>
        <w:numPr>
          <w:ilvl w:val="0"/>
          <w:numId w:val="13"/>
        </w:numPr>
        <w:rPr>
          <w:color w:val="000000"/>
        </w:rPr>
      </w:pPr>
      <w:r w:rsidRPr="00BD0B59">
        <w:rPr>
          <w:color w:val="000000"/>
        </w:rPr>
        <w:t>You can do that by running the command “</w:t>
      </w:r>
      <w:r w:rsidRPr="00BD0B59">
        <w:rPr>
          <w:rFonts w:ascii="Consolas" w:hAnsi="Consolas"/>
          <w:b/>
          <w:color w:val="000000"/>
        </w:rPr>
        <w:t>cd C:\labs\</w:t>
      </w:r>
      <w:r>
        <w:rPr>
          <w:rFonts w:ascii="Consolas" w:hAnsi="Consolas"/>
          <w:b/>
          <w:color w:val="000000"/>
        </w:rPr>
        <w:t>module2</w:t>
      </w:r>
      <w:r w:rsidRPr="00BD0B59">
        <w:rPr>
          <w:rFonts w:ascii="Consolas" w:hAnsi="Consolas"/>
          <w:b/>
          <w:color w:val="000000"/>
        </w:rPr>
        <w:t>\</w:t>
      </w:r>
      <w:r w:rsidRPr="00BD0B59">
        <w:rPr>
          <w:color w:val="000000"/>
        </w:rPr>
        <w:t xml:space="preserve">”. This will put you inside the windows containers lab folder where all the necessary files are located. </w:t>
      </w:r>
      <w:r>
        <w:rPr>
          <w:color w:val="000000"/>
        </w:rPr>
        <w:br/>
      </w:r>
    </w:p>
    <w:p w14:paraId="7AF45823" w14:textId="4CE49E72" w:rsidR="00761B1E" w:rsidRPr="00BD0B59" w:rsidRDefault="005821B8" w:rsidP="00761B1E">
      <w:pPr>
        <w:pStyle w:val="ListParagraph"/>
        <w:ind w:left="1440"/>
        <w:rPr>
          <w:color w:val="000000"/>
        </w:rPr>
      </w:pPr>
      <w:r>
        <w:rPr>
          <w:noProof/>
        </w:rPr>
        <w:lastRenderedPageBreak/>
        <w:drawing>
          <wp:inline distT="0" distB="0" distL="0" distR="0" wp14:anchorId="799F6476" wp14:editId="567E3AB7">
            <wp:extent cx="5905543" cy="2366980"/>
            <wp:effectExtent l="0" t="0" r="0" b="0"/>
            <wp:docPr id="182081585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05543" cy="2366980"/>
                    </a:xfrm>
                    <a:prstGeom prst="rect">
                      <a:avLst/>
                    </a:prstGeom>
                  </pic:spPr>
                </pic:pic>
              </a:graphicData>
            </a:graphic>
          </wp:inline>
        </w:drawing>
      </w:r>
      <w:r>
        <w:br/>
      </w:r>
    </w:p>
    <w:p w14:paraId="649BCF39" w14:textId="77777777" w:rsidR="00B66038" w:rsidRDefault="00761B1E" w:rsidP="00761B1E">
      <w:pPr>
        <w:pStyle w:val="ListParagraph"/>
        <w:numPr>
          <w:ilvl w:val="0"/>
          <w:numId w:val="13"/>
        </w:numPr>
        <w:rPr>
          <w:color w:val="000000"/>
        </w:rPr>
      </w:pPr>
      <w:r w:rsidRPr="00E508F3">
        <w:rPr>
          <w:color w:val="000000"/>
        </w:rPr>
        <w:t>First, let’s get the list of all the container images available on this Docker host by running the command “</w:t>
      </w:r>
      <w:r w:rsidRPr="00BD0B59">
        <w:rPr>
          <w:rFonts w:ascii="Consolas" w:hAnsi="Consolas"/>
          <w:b/>
          <w:color w:val="000000"/>
        </w:rPr>
        <w:t>docker images</w:t>
      </w:r>
      <w:r w:rsidRPr="00E508F3">
        <w:rPr>
          <w:color w:val="000000"/>
        </w:rPr>
        <w:t xml:space="preserve">”.  </w:t>
      </w:r>
    </w:p>
    <w:p w14:paraId="0AE628D6" w14:textId="71AF13E9" w:rsidR="00761B1E" w:rsidRPr="00E508F3" w:rsidRDefault="00761B1E" w:rsidP="00761B1E">
      <w:pPr>
        <w:pStyle w:val="ListParagraph"/>
        <w:numPr>
          <w:ilvl w:val="0"/>
          <w:numId w:val="13"/>
        </w:numPr>
        <w:rPr>
          <w:color w:val="000000"/>
        </w:rPr>
      </w:pPr>
      <w:r w:rsidRPr="00E508F3">
        <w:rPr>
          <w:color w:val="000000"/>
        </w:rPr>
        <w:t>Notice that you already have “windows</w:t>
      </w:r>
      <w:r w:rsidR="005821B8">
        <w:rPr>
          <w:color w:val="000000"/>
        </w:rPr>
        <w:t>/</w:t>
      </w:r>
      <w:proofErr w:type="spellStart"/>
      <w:r w:rsidRPr="00E508F3">
        <w:rPr>
          <w:color w:val="000000"/>
        </w:rPr>
        <w:t>servercore</w:t>
      </w:r>
      <w:proofErr w:type="spellEnd"/>
      <w:r w:rsidRPr="00E508F3">
        <w:rPr>
          <w:color w:val="000000"/>
        </w:rPr>
        <w:t>” and “</w:t>
      </w:r>
      <w:r w:rsidR="005821B8">
        <w:rPr>
          <w:color w:val="000000"/>
        </w:rPr>
        <w:t>windows</w:t>
      </w:r>
      <w:r w:rsidRPr="00E508F3">
        <w:rPr>
          <w:color w:val="000000"/>
        </w:rPr>
        <w:t>/</w:t>
      </w:r>
      <w:proofErr w:type="spellStart"/>
      <w:r w:rsidRPr="00E508F3">
        <w:rPr>
          <w:color w:val="000000"/>
        </w:rPr>
        <w:t>nanoserver</w:t>
      </w:r>
      <w:proofErr w:type="spellEnd"/>
      <w:r w:rsidRPr="00E508F3">
        <w:rPr>
          <w:color w:val="000000"/>
        </w:rPr>
        <w:t xml:space="preserve">” images available to you representing “Server Core” and “Nano Server” images.  </w:t>
      </w:r>
    </w:p>
    <w:p w14:paraId="3AB93F6F" w14:textId="6A67D371" w:rsidR="00761B1E" w:rsidRDefault="714F0E92" w:rsidP="00761B1E">
      <w:pPr>
        <w:pStyle w:val="ListParagraph"/>
        <w:ind w:left="1440"/>
      </w:pPr>
      <w:r>
        <w:rPr>
          <w:noProof/>
        </w:rPr>
        <w:drawing>
          <wp:inline distT="0" distB="0" distL="0" distR="0" wp14:anchorId="502B3A3E" wp14:editId="5FF71E7F">
            <wp:extent cx="5830956" cy="850348"/>
            <wp:effectExtent l="0" t="0" r="0" b="0"/>
            <wp:docPr id="1739972620" name="Picture 173997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0956" cy="850348"/>
                    </a:xfrm>
                    <a:prstGeom prst="rect">
                      <a:avLst/>
                    </a:prstGeom>
                  </pic:spPr>
                </pic:pic>
              </a:graphicData>
            </a:graphic>
          </wp:inline>
        </w:drawing>
      </w:r>
    </w:p>
    <w:p w14:paraId="266DD876" w14:textId="534FC67A" w:rsidR="00761B1E" w:rsidRPr="00262C5C" w:rsidRDefault="00761B1E" w:rsidP="00761B1E">
      <w:pPr>
        <w:pStyle w:val="ListParagraph"/>
        <w:ind w:left="1440"/>
        <w:rPr>
          <w:color w:val="000000"/>
        </w:rPr>
      </w:pPr>
      <w:r w:rsidRPr="00BD0B59">
        <w:rPr>
          <w:i/>
          <w:color w:val="000000"/>
        </w:rPr>
        <w:t xml:space="preserve">NOTE: </w:t>
      </w:r>
      <w:r w:rsidRPr="003E0B2D">
        <w:rPr>
          <w:i/>
          <w:color w:val="000000"/>
        </w:rPr>
        <w:t>It’s</w:t>
      </w:r>
      <w:r w:rsidRPr="00BD0B59">
        <w:rPr>
          <w:i/>
          <w:color w:val="000000"/>
        </w:rPr>
        <w:t xml:space="preserve"> important to understand that you can always download specific version of “windows</w:t>
      </w:r>
      <w:r w:rsidR="00754123">
        <w:rPr>
          <w:i/>
          <w:color w:val="000000"/>
        </w:rPr>
        <w:t>/</w:t>
      </w:r>
      <w:proofErr w:type="spellStart"/>
      <w:r w:rsidRPr="00BD0B59">
        <w:rPr>
          <w:i/>
          <w:color w:val="000000"/>
        </w:rPr>
        <w:t>servercore</w:t>
      </w:r>
      <w:proofErr w:type="spellEnd"/>
      <w:r w:rsidRPr="00BD0B59">
        <w:rPr>
          <w:i/>
          <w:color w:val="000000"/>
        </w:rPr>
        <w:t>” and “</w:t>
      </w:r>
      <w:r w:rsidR="00754123">
        <w:rPr>
          <w:i/>
          <w:color w:val="000000"/>
        </w:rPr>
        <w:t>windows</w:t>
      </w:r>
      <w:r w:rsidRPr="00BD0B59">
        <w:rPr>
          <w:i/>
          <w:color w:val="000000"/>
        </w:rPr>
        <w:t>/</w:t>
      </w:r>
      <w:proofErr w:type="spellStart"/>
      <w:r w:rsidRPr="00BD0B59">
        <w:rPr>
          <w:i/>
          <w:color w:val="000000"/>
        </w:rPr>
        <w:t>nanoserver</w:t>
      </w:r>
      <w:proofErr w:type="spellEnd"/>
      <w:r w:rsidRPr="00BD0B59">
        <w:rPr>
          <w:i/>
          <w:color w:val="000000"/>
        </w:rPr>
        <w:t>” images by using an appropriate tag.</w:t>
      </w:r>
      <w:r w:rsidR="00581E70">
        <w:rPr>
          <w:i/>
          <w:color w:val="000000"/>
        </w:rPr>
        <w:t xml:space="preserve"> </w:t>
      </w:r>
      <w:r w:rsidR="005D5C4E">
        <w:rPr>
          <w:i/>
          <w:color w:val="000000"/>
        </w:rPr>
        <w:t>It is also worth calling out that the images are pulled from Microsoft Container Registry although they are still discoverable from Docker Hub</w:t>
      </w:r>
      <w:r w:rsidR="009C3E17">
        <w:rPr>
          <w:i/>
          <w:color w:val="000000"/>
        </w:rPr>
        <w:t>.</w:t>
      </w:r>
      <w:r>
        <w:rPr>
          <w:i/>
          <w:color w:val="000000"/>
        </w:rPr>
        <w:br/>
      </w:r>
    </w:p>
    <w:p w14:paraId="5F15F564" w14:textId="4DAF4EEB" w:rsidR="00761B1E" w:rsidRDefault="00761B1E" w:rsidP="00761B1E">
      <w:pPr>
        <w:pStyle w:val="ListParagraph"/>
        <w:numPr>
          <w:ilvl w:val="0"/>
          <w:numId w:val="13"/>
        </w:numPr>
        <w:spacing w:after="160" w:line="259" w:lineRule="auto"/>
        <w:rPr>
          <w:rFonts w:eastAsiaTheme="majorEastAsia" w:cstheme="majorBidi"/>
        </w:rPr>
      </w:pPr>
      <w:r w:rsidRPr="7FC86420">
        <w:rPr>
          <w:rFonts w:eastAsiaTheme="majorEastAsia" w:cstheme="majorBidi"/>
        </w:rPr>
        <w:t>You will now run a container based on “Server Core” image (windows</w:t>
      </w:r>
      <w:r w:rsidR="00225305">
        <w:rPr>
          <w:rFonts w:eastAsiaTheme="majorEastAsia" w:cstheme="majorBidi"/>
        </w:rPr>
        <w:t>/</w:t>
      </w:r>
      <w:proofErr w:type="spellStart"/>
      <w:r w:rsidRPr="7FC86420">
        <w:rPr>
          <w:rFonts w:eastAsiaTheme="majorEastAsia" w:cstheme="majorBidi"/>
        </w:rPr>
        <w:t>servercore</w:t>
      </w:r>
      <w:proofErr w:type="spellEnd"/>
      <w:r w:rsidRPr="7FC86420">
        <w:rPr>
          <w:rFonts w:eastAsiaTheme="majorEastAsia" w:cstheme="majorBidi"/>
        </w:rPr>
        <w:t>). Before you do that run the command “</w:t>
      </w:r>
      <w:r w:rsidRPr="001D0EC8">
        <w:rPr>
          <w:rFonts w:ascii="Consolas" w:hAnsi="Consolas"/>
          <w:b/>
          <w:color w:val="000000"/>
        </w:rPr>
        <w:t>hostname</w:t>
      </w:r>
      <w:r w:rsidRPr="7FC86420">
        <w:rPr>
          <w:rFonts w:eastAsiaTheme="majorEastAsia" w:cstheme="majorBidi"/>
        </w:rPr>
        <w:t xml:space="preserve">”. This will reveal the hostname of your virtual machine. </w:t>
      </w:r>
      <w:r w:rsidR="006F0630">
        <w:rPr>
          <w:rFonts w:eastAsiaTheme="majorEastAsia" w:cstheme="majorBidi"/>
        </w:rPr>
        <w:t>Host nan</w:t>
      </w:r>
    </w:p>
    <w:p w14:paraId="0B774C04" w14:textId="77777777" w:rsidR="001310CF" w:rsidRDefault="001310CF" w:rsidP="0055179E">
      <w:pPr>
        <w:pStyle w:val="ListParagraph"/>
        <w:spacing w:after="160" w:line="259" w:lineRule="auto"/>
        <w:ind w:left="1440"/>
        <w:rPr>
          <w:rFonts w:eastAsiaTheme="majorEastAsia" w:cstheme="majorBidi"/>
        </w:rPr>
      </w:pPr>
    </w:p>
    <w:p w14:paraId="7D1C45DB" w14:textId="21AB36B5" w:rsidR="00D91A38" w:rsidRPr="00647C5E" w:rsidRDefault="00D91A38" w:rsidP="00D91A38">
      <w:pPr>
        <w:pStyle w:val="ListParagraph"/>
        <w:numPr>
          <w:ilvl w:val="0"/>
          <w:numId w:val="13"/>
        </w:numPr>
        <w:spacing w:after="160" w:line="259" w:lineRule="auto"/>
        <w:rPr>
          <w:rFonts w:eastAsiaTheme="majorEastAsia" w:cstheme="majorBidi"/>
        </w:rPr>
      </w:pPr>
      <w:r w:rsidRPr="7FC86420">
        <w:rPr>
          <w:rFonts w:eastAsiaTheme="majorEastAsia" w:cstheme="majorBidi"/>
        </w:rPr>
        <w:t>Run the command “</w:t>
      </w:r>
      <w:r w:rsidR="001D0EC8" w:rsidRPr="001D0EC8">
        <w:rPr>
          <w:rFonts w:ascii="Consolas" w:hAnsi="Consolas"/>
          <w:b/>
          <w:color w:val="000000"/>
        </w:rPr>
        <w:t xml:space="preserve">docker run </w:t>
      </w:r>
      <w:proofErr w:type="spellStart"/>
      <w:r w:rsidR="001D0EC8" w:rsidRPr="001D0EC8">
        <w:rPr>
          <w:rFonts w:ascii="Consolas" w:hAnsi="Consolas"/>
          <w:b/>
          <w:color w:val="000000"/>
        </w:rPr>
        <w:t>-it</w:t>
      </w:r>
      <w:proofErr w:type="spellEnd"/>
      <w:r w:rsidR="001D0EC8" w:rsidRPr="001D0EC8">
        <w:rPr>
          <w:rFonts w:ascii="Consolas" w:hAnsi="Consolas"/>
          <w:b/>
          <w:color w:val="000000"/>
        </w:rPr>
        <w:t xml:space="preserve"> mcr.microsoft.com/windows/servercore:1809 </w:t>
      </w:r>
      <w:proofErr w:type="spellStart"/>
      <w:r w:rsidR="001D0EC8" w:rsidRPr="001D0EC8">
        <w:rPr>
          <w:rFonts w:ascii="Consolas" w:hAnsi="Consolas"/>
          <w:b/>
          <w:color w:val="000000"/>
        </w:rPr>
        <w:t>powershell</w:t>
      </w:r>
      <w:proofErr w:type="spellEnd"/>
      <w:r w:rsidRPr="7FC86420">
        <w:rPr>
          <w:rFonts w:eastAsiaTheme="majorEastAsia" w:cstheme="majorBidi"/>
        </w:rPr>
        <w:t xml:space="preserve">”. </w:t>
      </w:r>
      <w:r>
        <w:rPr>
          <w:rFonts w:eastAsiaTheme="majorEastAsia" w:cstheme="majorBidi"/>
        </w:rPr>
        <w:t xml:space="preserve">Please be patient as it will take a minute or so for this command to work.  </w:t>
      </w:r>
      <w:r w:rsidR="001D0EC8" w:rsidRPr="001D0EC8">
        <w:rPr>
          <w:rFonts w:eastAsiaTheme="majorEastAsia" w:cstheme="majorBidi"/>
        </w:rPr>
        <w:t>The </w:t>
      </w:r>
      <w:proofErr w:type="spellStart"/>
      <w:r w:rsidR="001D0EC8" w:rsidRPr="001D0EC8">
        <w:rPr>
          <w:rFonts w:eastAsiaTheme="majorEastAsia" w:cstheme="majorBidi"/>
          <w:b/>
          <w:bCs/>
        </w:rPr>
        <w:t>-it</w:t>
      </w:r>
      <w:proofErr w:type="spellEnd"/>
      <w:r w:rsidR="001D0EC8" w:rsidRPr="001D0EC8">
        <w:rPr>
          <w:rFonts w:eastAsiaTheme="majorEastAsia" w:cstheme="majorBidi"/>
        </w:rPr>
        <w:t> </w:t>
      </w:r>
      <w:proofErr w:type="gramStart"/>
      <w:r w:rsidR="001D0EC8" w:rsidRPr="001D0EC8">
        <w:rPr>
          <w:rFonts w:eastAsiaTheme="majorEastAsia" w:cstheme="majorBidi"/>
        </w:rPr>
        <w:t>switch</w:t>
      </w:r>
      <w:proofErr w:type="gramEnd"/>
      <w:r w:rsidR="001D0EC8" w:rsidRPr="001D0EC8">
        <w:rPr>
          <w:rFonts w:eastAsiaTheme="majorEastAsia" w:cstheme="majorBidi"/>
        </w:rPr>
        <w:t xml:space="preserve"> provides you with an </w:t>
      </w:r>
      <w:r w:rsidR="001D0EC8" w:rsidRPr="00085220">
        <w:rPr>
          <w:rFonts w:eastAsiaTheme="majorEastAsia" w:cstheme="majorBidi"/>
          <w:b/>
          <w:bCs/>
        </w:rPr>
        <w:t>interactive session</w:t>
      </w:r>
      <w:r w:rsidR="001D0EC8" w:rsidRPr="001D0EC8">
        <w:rPr>
          <w:rFonts w:eastAsiaTheme="majorEastAsia" w:cstheme="majorBidi"/>
        </w:rPr>
        <w:t>. The </w:t>
      </w:r>
      <w:proofErr w:type="spellStart"/>
      <w:r w:rsidR="001D0EC8" w:rsidRPr="001D0EC8">
        <w:rPr>
          <w:rFonts w:eastAsiaTheme="majorEastAsia" w:cstheme="majorBidi"/>
          <w:b/>
          <w:bCs/>
        </w:rPr>
        <w:t>powershell</w:t>
      </w:r>
      <w:proofErr w:type="spellEnd"/>
      <w:r w:rsidR="001D0EC8" w:rsidRPr="001D0EC8">
        <w:rPr>
          <w:rFonts w:eastAsiaTheme="majorEastAsia" w:cstheme="majorBidi"/>
        </w:rPr>
        <w:t xml:space="preserve"> is a parameter passed as an argument which basically gives you access to </w:t>
      </w:r>
      <w:proofErr w:type="spellStart"/>
      <w:r w:rsidR="001D0EC8" w:rsidRPr="001D0EC8">
        <w:rPr>
          <w:rFonts w:eastAsiaTheme="majorEastAsia" w:cstheme="majorBidi"/>
        </w:rPr>
        <w:t>Powershell</w:t>
      </w:r>
      <w:proofErr w:type="spellEnd"/>
      <w:r w:rsidR="001D0EC8" w:rsidRPr="001D0EC8">
        <w:rPr>
          <w:rFonts w:eastAsiaTheme="majorEastAsia" w:cstheme="majorBidi"/>
        </w:rPr>
        <w:t xml:space="preserve"> (command line) running inside the container. Technically, the </w:t>
      </w:r>
      <w:proofErr w:type="spellStart"/>
      <w:r w:rsidR="001D0EC8" w:rsidRPr="001D0EC8">
        <w:rPr>
          <w:rFonts w:eastAsiaTheme="majorEastAsia" w:cstheme="majorBidi"/>
          <w:b/>
          <w:bCs/>
        </w:rPr>
        <w:t>-it</w:t>
      </w:r>
      <w:proofErr w:type="spellEnd"/>
      <w:r w:rsidR="001D0EC8" w:rsidRPr="001D0EC8">
        <w:rPr>
          <w:rFonts w:eastAsiaTheme="majorEastAsia" w:cstheme="majorBidi"/>
        </w:rPr>
        <w:t> </w:t>
      </w:r>
      <w:proofErr w:type="gramStart"/>
      <w:r w:rsidR="001D0EC8" w:rsidRPr="001D0EC8">
        <w:rPr>
          <w:rFonts w:eastAsiaTheme="majorEastAsia" w:cstheme="majorBidi"/>
        </w:rPr>
        <w:t>switch</w:t>
      </w:r>
      <w:proofErr w:type="gramEnd"/>
      <w:r w:rsidR="001D0EC8" w:rsidRPr="001D0EC8">
        <w:rPr>
          <w:rFonts w:eastAsiaTheme="majorEastAsia" w:cstheme="majorBidi"/>
        </w:rPr>
        <w:t xml:space="preserve"> puts you inside a running container.</w:t>
      </w:r>
    </w:p>
    <w:p w14:paraId="40B0DBA5" w14:textId="77777777" w:rsidR="00D91A38" w:rsidRDefault="00D91A38" w:rsidP="00D91A38">
      <w:pPr>
        <w:pStyle w:val="ListParagraph"/>
        <w:ind w:left="1068"/>
        <w:rPr>
          <w:rFonts w:cstheme="majorHAnsi"/>
        </w:rPr>
      </w:pPr>
    </w:p>
    <w:p w14:paraId="5BE710CC" w14:textId="17528C24" w:rsidR="00D91A38" w:rsidRDefault="001D0EC8" w:rsidP="00D91A38">
      <w:pPr>
        <w:pStyle w:val="ListParagraph"/>
        <w:ind w:left="1068" w:firstLine="372"/>
        <w:rPr>
          <w:rFonts w:cstheme="majorHAnsi"/>
        </w:rPr>
      </w:pPr>
      <w:r>
        <w:rPr>
          <w:noProof/>
        </w:rPr>
        <w:drawing>
          <wp:inline distT="0" distB="0" distL="0" distR="0" wp14:anchorId="54D6FA79" wp14:editId="583A4F00">
            <wp:extent cx="5597818" cy="486410"/>
            <wp:effectExtent l="0" t="0" r="3175" b="8890"/>
            <wp:docPr id="18010943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667" cy="486658"/>
                    </a:xfrm>
                    <a:prstGeom prst="rect">
                      <a:avLst/>
                    </a:prstGeom>
                  </pic:spPr>
                </pic:pic>
              </a:graphicData>
            </a:graphic>
          </wp:inline>
        </w:drawing>
      </w:r>
    </w:p>
    <w:p w14:paraId="4A7C435E" w14:textId="77777777" w:rsidR="00D91A38" w:rsidRDefault="00D91A38" w:rsidP="00D91A38">
      <w:pPr>
        <w:pStyle w:val="ListParagraph"/>
        <w:ind w:left="1068"/>
        <w:rPr>
          <w:rFonts w:cstheme="majorHAnsi"/>
        </w:rPr>
      </w:pPr>
    </w:p>
    <w:p w14:paraId="1C313E26" w14:textId="77777777" w:rsidR="00D91A38" w:rsidRDefault="00D91A38" w:rsidP="00D91A38">
      <w:pPr>
        <w:pStyle w:val="ListParagraph"/>
        <w:numPr>
          <w:ilvl w:val="0"/>
          <w:numId w:val="13"/>
        </w:numPr>
        <w:spacing w:after="160" w:line="259" w:lineRule="auto"/>
        <w:rPr>
          <w:rFonts w:eastAsiaTheme="majorEastAsia" w:cstheme="majorBidi"/>
        </w:rPr>
      </w:pPr>
      <w:r w:rsidRPr="7FC86420">
        <w:rPr>
          <w:rFonts w:eastAsiaTheme="majorEastAsia" w:cstheme="majorBidi"/>
        </w:rPr>
        <w:lastRenderedPageBreak/>
        <w:t>Run the command “</w:t>
      </w:r>
      <w:r w:rsidRPr="001D0EC8">
        <w:rPr>
          <w:rFonts w:ascii="Consolas" w:hAnsi="Consolas"/>
          <w:b/>
          <w:color w:val="000000"/>
        </w:rPr>
        <w:t>hostname</w:t>
      </w:r>
      <w:r w:rsidRPr="7FC86420">
        <w:rPr>
          <w:rFonts w:eastAsiaTheme="majorEastAsia" w:cstheme="majorBidi"/>
        </w:rPr>
        <w:t xml:space="preserve">”. This time you are running it inside the running container. </w:t>
      </w:r>
      <w:r w:rsidRPr="0055179E">
        <w:rPr>
          <w:rFonts w:eastAsiaTheme="majorEastAsia" w:cstheme="majorBidi"/>
          <w:b/>
        </w:rPr>
        <w:t xml:space="preserve">Notice that the </w:t>
      </w:r>
      <w:proofErr w:type="gramStart"/>
      <w:r w:rsidRPr="0055179E">
        <w:rPr>
          <w:rFonts w:eastAsiaTheme="majorEastAsia" w:cstheme="majorBidi"/>
          <w:b/>
        </w:rPr>
        <w:t>host</w:t>
      </w:r>
      <w:proofErr w:type="gramEnd"/>
      <w:r w:rsidRPr="0055179E">
        <w:rPr>
          <w:rFonts w:eastAsiaTheme="majorEastAsia" w:cstheme="majorBidi"/>
          <w:b/>
        </w:rPr>
        <w:t xml:space="preserve"> name is different from the hostname you get in step 4.</w:t>
      </w:r>
      <w:r w:rsidRPr="7FC86420">
        <w:rPr>
          <w:rFonts w:eastAsiaTheme="majorEastAsia" w:cstheme="majorBidi"/>
        </w:rPr>
        <w:t xml:space="preserve"> The host name you see inside the container is host name of the container as is based on container id. You may want to run other commands as you wish. </w:t>
      </w:r>
    </w:p>
    <w:p w14:paraId="2829F8D8" w14:textId="77777777" w:rsidR="00D91A38" w:rsidRDefault="00D91A38" w:rsidP="00D91A38">
      <w:pPr>
        <w:pStyle w:val="ListParagraph"/>
        <w:spacing w:after="160" w:line="259" w:lineRule="auto"/>
        <w:ind w:left="1440"/>
        <w:rPr>
          <w:rFonts w:eastAsiaTheme="majorEastAsia" w:cstheme="majorBidi"/>
        </w:rPr>
      </w:pPr>
    </w:p>
    <w:p w14:paraId="6D3C436B" w14:textId="77777777" w:rsidR="00D91A38" w:rsidRDefault="00D91A38" w:rsidP="00D91A38">
      <w:pPr>
        <w:pStyle w:val="ListParagraph"/>
        <w:numPr>
          <w:ilvl w:val="0"/>
          <w:numId w:val="13"/>
        </w:numPr>
        <w:spacing w:after="160" w:line="259" w:lineRule="auto"/>
        <w:rPr>
          <w:rFonts w:eastAsiaTheme="majorEastAsia" w:cstheme="majorBidi"/>
        </w:rPr>
      </w:pPr>
      <w:r w:rsidRPr="7FC86420">
        <w:rPr>
          <w:rFonts w:eastAsiaTheme="majorEastAsia" w:cstheme="majorBidi"/>
        </w:rPr>
        <w:t>Finally, exit the interactive session by typing “</w:t>
      </w:r>
      <w:r w:rsidRPr="001D0EC8">
        <w:rPr>
          <w:rFonts w:ascii="Consolas" w:hAnsi="Consolas"/>
          <w:b/>
          <w:color w:val="000000"/>
        </w:rPr>
        <w:t>exit</w:t>
      </w:r>
      <w:r w:rsidRPr="7FC86420">
        <w:rPr>
          <w:rFonts w:eastAsiaTheme="majorEastAsia" w:cstheme="majorBidi"/>
        </w:rPr>
        <w:t xml:space="preserve">” and pressing Enter. This will take you back to the PowerShell console on the host. </w:t>
      </w:r>
    </w:p>
    <w:p w14:paraId="3A58F1F8" w14:textId="77777777" w:rsidR="001D0EC8" w:rsidRDefault="001D0EC8" w:rsidP="001D0EC8">
      <w:pPr>
        <w:pStyle w:val="ListParagraph"/>
        <w:spacing w:after="160" w:line="259" w:lineRule="auto"/>
        <w:ind w:left="1440"/>
        <w:rPr>
          <w:rFonts w:eastAsiaTheme="majorEastAsia" w:cstheme="majorBidi"/>
        </w:rPr>
      </w:pPr>
    </w:p>
    <w:p w14:paraId="14BDC883" w14:textId="06DDE947" w:rsidR="00D91A38" w:rsidRPr="005823C0" w:rsidRDefault="00D91A38" w:rsidP="00D91A38">
      <w:pPr>
        <w:pStyle w:val="ListParagraph"/>
        <w:numPr>
          <w:ilvl w:val="0"/>
          <w:numId w:val="13"/>
        </w:numPr>
        <w:spacing w:after="160" w:line="259" w:lineRule="auto"/>
        <w:rPr>
          <w:rFonts w:eastAsiaTheme="majorEastAsia" w:cstheme="majorBidi"/>
        </w:rPr>
      </w:pPr>
      <w:r w:rsidRPr="005823C0">
        <w:rPr>
          <w:rFonts w:eastAsiaTheme="majorEastAsia" w:cstheme="majorBidi"/>
        </w:rPr>
        <w:t>Now let’s run another container based on “Nano Server” image (</w:t>
      </w:r>
      <w:r w:rsidR="001D0EC8">
        <w:rPr>
          <w:rFonts w:eastAsiaTheme="majorEastAsia" w:cstheme="majorBidi"/>
        </w:rPr>
        <w:t>windows</w:t>
      </w:r>
      <w:r w:rsidRPr="005823C0">
        <w:rPr>
          <w:rFonts w:eastAsiaTheme="majorEastAsia" w:cstheme="majorBidi"/>
        </w:rPr>
        <w:t>/</w:t>
      </w:r>
      <w:proofErr w:type="spellStart"/>
      <w:r w:rsidRPr="005823C0">
        <w:rPr>
          <w:rFonts w:eastAsiaTheme="majorEastAsia" w:cstheme="majorBidi"/>
        </w:rPr>
        <w:t>nanoserver</w:t>
      </w:r>
      <w:proofErr w:type="spellEnd"/>
      <w:r w:rsidRPr="005823C0">
        <w:rPr>
          <w:rFonts w:eastAsiaTheme="majorEastAsia" w:cstheme="majorBidi"/>
        </w:rPr>
        <w:t>). To do that run the command</w:t>
      </w:r>
      <w:r>
        <w:rPr>
          <w:rFonts w:eastAsiaTheme="majorEastAsia" w:cstheme="majorBidi"/>
        </w:rPr>
        <w:t xml:space="preserve"> </w:t>
      </w:r>
      <w:r w:rsidRPr="005823C0">
        <w:rPr>
          <w:rFonts w:eastAsiaTheme="majorEastAsia" w:cstheme="majorBidi"/>
        </w:rPr>
        <w:t>“</w:t>
      </w:r>
      <w:r w:rsidR="005401A1" w:rsidRPr="005401A1">
        <w:rPr>
          <w:rFonts w:ascii="Consolas" w:hAnsi="Consolas"/>
          <w:b/>
          <w:color w:val="000000"/>
        </w:rPr>
        <w:t xml:space="preserve">docker run </w:t>
      </w:r>
      <w:proofErr w:type="spellStart"/>
      <w:r w:rsidR="005401A1" w:rsidRPr="005401A1">
        <w:rPr>
          <w:rFonts w:ascii="Consolas" w:hAnsi="Consolas"/>
          <w:b/>
          <w:color w:val="000000"/>
        </w:rPr>
        <w:t>-it</w:t>
      </w:r>
      <w:proofErr w:type="spellEnd"/>
      <w:r w:rsidR="005401A1" w:rsidRPr="005401A1">
        <w:rPr>
          <w:rFonts w:ascii="Consolas" w:hAnsi="Consolas"/>
          <w:b/>
          <w:color w:val="000000"/>
        </w:rPr>
        <w:t xml:space="preserve"> mcr.microsoft.com/windows/nanoserver:1809 CMD</w:t>
      </w:r>
      <w:r w:rsidRPr="005823C0">
        <w:rPr>
          <w:rFonts w:eastAsiaTheme="majorEastAsia" w:cstheme="majorBidi"/>
        </w:rPr>
        <w:t>”</w:t>
      </w:r>
      <w:r>
        <w:rPr>
          <w:rFonts w:eastAsiaTheme="majorEastAsia" w:cstheme="majorBidi"/>
        </w:rPr>
        <w:t xml:space="preserve"> (</w:t>
      </w:r>
      <w:r w:rsidR="005401A1">
        <w:rPr>
          <w:rFonts w:eastAsiaTheme="majorEastAsia" w:cstheme="majorBidi"/>
        </w:rPr>
        <w:t xml:space="preserve">we use CMD because </w:t>
      </w:r>
      <w:proofErr w:type="spellStart"/>
      <w:r w:rsidR="005401A1">
        <w:rPr>
          <w:rFonts w:eastAsiaTheme="majorEastAsia" w:cstheme="majorBidi"/>
        </w:rPr>
        <w:t>Powershell</w:t>
      </w:r>
      <w:proofErr w:type="spellEnd"/>
      <w:r w:rsidR="005401A1">
        <w:rPr>
          <w:rFonts w:eastAsiaTheme="majorEastAsia" w:cstheme="majorBidi"/>
        </w:rPr>
        <w:t xml:space="preserve"> is not available in </w:t>
      </w:r>
      <w:proofErr w:type="spellStart"/>
      <w:r w:rsidR="005401A1">
        <w:rPr>
          <w:rFonts w:eastAsiaTheme="majorEastAsia" w:cstheme="majorBidi"/>
        </w:rPr>
        <w:t>nanoserver</w:t>
      </w:r>
      <w:proofErr w:type="spellEnd"/>
      <w:r>
        <w:rPr>
          <w:rFonts w:eastAsiaTheme="majorEastAsia" w:cstheme="majorBidi"/>
        </w:rPr>
        <w:t>)</w:t>
      </w:r>
      <w:r w:rsidR="005401A1">
        <w:rPr>
          <w:rFonts w:eastAsiaTheme="majorEastAsia" w:cstheme="majorBidi"/>
        </w:rPr>
        <w:t>.</w:t>
      </w:r>
    </w:p>
    <w:p w14:paraId="4FC20D06" w14:textId="77777777" w:rsidR="00D91A38" w:rsidRDefault="00D91A38" w:rsidP="00D91A38">
      <w:pPr>
        <w:pStyle w:val="ListParagraph"/>
        <w:ind w:left="1068"/>
        <w:rPr>
          <w:rFonts w:cstheme="majorHAnsi"/>
        </w:rPr>
      </w:pPr>
    </w:p>
    <w:p w14:paraId="130519C4" w14:textId="45309BC6" w:rsidR="005541C4" w:rsidRDefault="00D91A38" w:rsidP="00C65011">
      <w:pPr>
        <w:pStyle w:val="ListParagraph"/>
        <w:numPr>
          <w:ilvl w:val="0"/>
          <w:numId w:val="13"/>
        </w:numPr>
        <w:spacing w:after="160" w:line="259" w:lineRule="auto"/>
        <w:rPr>
          <w:rFonts w:eastAsiaTheme="majorEastAsia" w:cstheme="majorBidi"/>
        </w:rPr>
      </w:pPr>
      <w:r w:rsidRPr="001310CF">
        <w:rPr>
          <w:rFonts w:eastAsiaTheme="majorEastAsia" w:cstheme="majorBidi"/>
        </w:rPr>
        <w:t>Run the command “</w:t>
      </w:r>
      <w:r w:rsidRPr="005401A1">
        <w:rPr>
          <w:rFonts w:ascii="Consolas" w:hAnsi="Consolas"/>
          <w:b/>
          <w:color w:val="000000"/>
        </w:rPr>
        <w:t>hostname</w:t>
      </w:r>
      <w:r w:rsidRPr="001310CF">
        <w:rPr>
          <w:rFonts w:eastAsiaTheme="majorEastAsia" w:cstheme="majorBidi"/>
        </w:rPr>
        <w:t xml:space="preserve">”. Notice that the </w:t>
      </w:r>
      <w:proofErr w:type="gramStart"/>
      <w:r w:rsidRPr="001310CF">
        <w:rPr>
          <w:rFonts w:eastAsiaTheme="majorEastAsia" w:cstheme="majorBidi"/>
        </w:rPr>
        <w:t>host</w:t>
      </w:r>
      <w:proofErr w:type="gramEnd"/>
      <w:r w:rsidRPr="001310CF">
        <w:rPr>
          <w:rFonts w:eastAsiaTheme="majorEastAsia" w:cstheme="majorBidi"/>
        </w:rPr>
        <w:t xml:space="preserve"> name is different from host name you get in step 4. The host name you see inside the container is the host name of the container which is based on container id. You can run other commands as you wish. </w:t>
      </w:r>
    </w:p>
    <w:p w14:paraId="123EE6F0" w14:textId="77777777" w:rsidR="00D91A38" w:rsidRPr="001310CF" w:rsidRDefault="00D91A38" w:rsidP="0055179E">
      <w:pPr>
        <w:pStyle w:val="ListParagraph"/>
        <w:spacing w:after="160" w:line="259" w:lineRule="auto"/>
        <w:ind w:left="1440"/>
        <w:rPr>
          <w:rFonts w:eastAsiaTheme="majorEastAsia" w:cstheme="majorBidi"/>
        </w:rPr>
      </w:pPr>
    </w:p>
    <w:p w14:paraId="3F16BC6C" w14:textId="54D147AC" w:rsidR="005B6E8D" w:rsidRPr="00956171" w:rsidRDefault="00D91A38" w:rsidP="0055179E">
      <w:pPr>
        <w:pStyle w:val="ListParagraph"/>
        <w:numPr>
          <w:ilvl w:val="0"/>
          <w:numId w:val="13"/>
        </w:numPr>
        <w:rPr>
          <w:rFonts w:eastAsiaTheme="majorEastAsia" w:cstheme="majorBidi"/>
        </w:rPr>
      </w:pPr>
      <w:r w:rsidRPr="001310CF">
        <w:rPr>
          <w:rFonts w:eastAsiaTheme="majorEastAsia" w:cstheme="majorBidi"/>
        </w:rPr>
        <w:t>Finally, exit the interactive session by typing “</w:t>
      </w:r>
      <w:r w:rsidRPr="005401A1">
        <w:rPr>
          <w:rFonts w:ascii="Consolas" w:hAnsi="Consolas"/>
          <w:b/>
          <w:color w:val="000000"/>
        </w:rPr>
        <w:t>exit</w:t>
      </w:r>
      <w:r w:rsidRPr="001310CF">
        <w:rPr>
          <w:rFonts w:eastAsiaTheme="majorEastAsia" w:cstheme="majorBidi"/>
        </w:rPr>
        <w:t xml:space="preserve">” and pressing Enter. This will take you back to the PowerShell console on the host. </w:t>
      </w:r>
      <w:r w:rsidR="005B6E8D" w:rsidRPr="7FC86420">
        <w:rPr>
          <w:rFonts w:eastAsiaTheme="majorEastAsia" w:cstheme="majorBidi"/>
        </w:rPr>
        <w:t>In this task</w:t>
      </w:r>
      <w:r w:rsidR="005B6E8D">
        <w:rPr>
          <w:rFonts w:eastAsiaTheme="majorEastAsia" w:cstheme="majorBidi"/>
        </w:rPr>
        <w:t>,</w:t>
      </w:r>
      <w:r w:rsidR="005B6E8D" w:rsidRPr="7FC86420">
        <w:rPr>
          <w:rFonts w:eastAsiaTheme="majorEastAsia" w:cstheme="majorBidi"/>
        </w:rPr>
        <w:t xml:space="preserve"> you have created and run containers based on Windows Server Core &amp; Nano Server container images that Microsoft provides. </w:t>
      </w:r>
    </w:p>
    <w:p w14:paraId="3FC1AAC4" w14:textId="4FB608E5" w:rsidR="00EB0141" w:rsidRPr="00385266" w:rsidRDefault="00EB0141" w:rsidP="00EB0141">
      <w:pPr>
        <w:pStyle w:val="ExerciseHeading"/>
      </w:pPr>
      <w:ins w:id="6" w:author="Changes since 3.0" w:date="2019-10-15T12:25:00Z">
        <w:r>
          <w:t>D</w:t>
        </w:r>
        <w:r w:rsidRPr="00385266">
          <w:t>emo 1b: Windows vs Hyper-</w:t>
        </w:r>
      </w:ins>
      <w:r w:rsidR="00D12F68">
        <w:t>V</w:t>
      </w:r>
      <w:ins w:id="7" w:author="Changes since 3.0" w:date="2019-10-15T12:25:00Z">
        <w:r w:rsidRPr="00385266">
          <w:t xml:space="preserve"> Isolation</w:t>
        </w:r>
      </w:ins>
    </w:p>
    <w:p w14:paraId="03C0EB3C" w14:textId="77777777" w:rsidR="00EB0141" w:rsidRPr="00EB0141" w:rsidRDefault="00EB0141" w:rsidP="009603B6">
      <w:pPr>
        <w:pStyle w:val="TaskDetail"/>
        <w:ind w:left="0"/>
      </w:pPr>
      <w:r w:rsidRPr="00EB0141">
        <w:t xml:space="preserve">In this demo you will </w:t>
      </w:r>
      <w:r w:rsidRPr="002B00F1">
        <w:rPr>
          <w:b/>
          <w:bCs/>
        </w:rPr>
        <w:t>compare container process isolation between Windows Server and Hyper-V Containers</w:t>
      </w:r>
      <w:r w:rsidRPr="00EB0141">
        <w:t xml:space="preserve">.  You will need to run this demo on Windows Server 2019 since Windows 10 only supports Hyper-V Containers.  </w:t>
      </w:r>
      <w:r w:rsidRPr="006B430D">
        <w:rPr>
          <w:b/>
          <w:bCs/>
        </w:rPr>
        <w:t>Recommend using the LOD VM</w:t>
      </w:r>
      <w:r w:rsidRPr="00EB0141">
        <w:t xml:space="preserve"> </w:t>
      </w:r>
    </w:p>
    <w:p w14:paraId="1B0D21F5" w14:textId="2D3ED4C1" w:rsidR="00EB0141" w:rsidRDefault="00EB0141" w:rsidP="009603B6">
      <w:pPr>
        <w:pStyle w:val="TaskHeading"/>
      </w:pPr>
      <w:r w:rsidRPr="009603B6">
        <w:t>TASK</w:t>
      </w:r>
      <w:r w:rsidR="003A3EAC">
        <w:t xml:space="preserve"> Process Isolation</w:t>
      </w:r>
    </w:p>
    <w:p w14:paraId="481F2B5F" w14:textId="198C5066" w:rsidR="00D12F68" w:rsidRDefault="00D12F68" w:rsidP="00D12F68">
      <w:pPr>
        <w:pStyle w:val="TaskDetail"/>
        <w:numPr>
          <w:ilvl w:val="0"/>
          <w:numId w:val="22"/>
        </w:numPr>
      </w:pPr>
      <w:r>
        <w:t>Run the command “</w:t>
      </w:r>
      <w:r w:rsidRPr="00D12F68">
        <w:rPr>
          <w:b/>
        </w:rPr>
        <w:t xml:space="preserve">docker run </w:t>
      </w:r>
      <w:proofErr w:type="spellStart"/>
      <w:r w:rsidRPr="00D12F68">
        <w:rPr>
          <w:b/>
        </w:rPr>
        <w:t>-it</w:t>
      </w:r>
      <w:proofErr w:type="spellEnd"/>
      <w:r w:rsidRPr="00D12F68">
        <w:rPr>
          <w:b/>
        </w:rPr>
        <w:t xml:space="preserve"> mcr.microsoft.com/windows/nanoserver:1809</w:t>
      </w:r>
      <w:r>
        <w:t>”</w:t>
      </w:r>
    </w:p>
    <w:p w14:paraId="36F5179F" w14:textId="07E3274C" w:rsidR="003E1E7E" w:rsidRDefault="003E1E7E" w:rsidP="00D12F68">
      <w:pPr>
        <w:pStyle w:val="TaskDetail"/>
        <w:numPr>
          <w:ilvl w:val="0"/>
          <w:numId w:val="22"/>
        </w:numPr>
      </w:pPr>
      <w:r>
        <w:t xml:space="preserve">The default isolation level for Windows Server is “process”. Start another </w:t>
      </w:r>
      <w:r w:rsidR="00066243">
        <w:t>PowerShell</w:t>
      </w:r>
      <w:r>
        <w:t xml:space="preserve"> prompt and inspect the running containers</w:t>
      </w:r>
    </w:p>
    <w:p w14:paraId="1053E320" w14:textId="4E0CA7AE" w:rsidR="003E1E7E" w:rsidRDefault="003E1E7E" w:rsidP="003E1E7E">
      <w:pPr>
        <w:pStyle w:val="TaskDetail"/>
        <w:numPr>
          <w:ilvl w:val="1"/>
          <w:numId w:val="22"/>
        </w:numPr>
      </w:pPr>
      <w:r>
        <w:t>“</w:t>
      </w:r>
      <w:proofErr w:type="gramStart"/>
      <w:r>
        <w:t>docker</w:t>
      </w:r>
      <w:proofErr w:type="gramEnd"/>
      <w:r>
        <w:t xml:space="preserve"> inspect &lt;container id&gt;” </w:t>
      </w:r>
    </w:p>
    <w:p w14:paraId="568998F3" w14:textId="0397DFF0" w:rsidR="003E1E7E" w:rsidRDefault="003E1E7E" w:rsidP="003E1E7E">
      <w:pPr>
        <w:pStyle w:val="TaskDetail"/>
        <w:ind w:left="1710"/>
      </w:pPr>
      <w:r>
        <w:t xml:space="preserve">Scroll through JSON until you see the “Isolation </w:t>
      </w:r>
      <w:proofErr w:type="gramStart"/>
      <w:r>
        <w:t>Level”  Verify</w:t>
      </w:r>
      <w:proofErr w:type="gramEnd"/>
      <w:r>
        <w:t xml:space="preserve"> is says “process”</w:t>
      </w:r>
    </w:p>
    <w:p w14:paraId="7476A3D8" w14:textId="188A71C8" w:rsidR="003E1E7E" w:rsidRDefault="003E1E7E" w:rsidP="40973019">
      <w:pPr>
        <w:pStyle w:val="TaskDetail"/>
        <w:ind w:left="1710"/>
      </w:pPr>
      <w:r>
        <w:rPr>
          <w:noProof/>
        </w:rPr>
        <w:lastRenderedPageBreak/>
        <w:drawing>
          <wp:inline distT="0" distB="0" distL="0" distR="0" wp14:anchorId="48DAA07B" wp14:editId="1D6823CC">
            <wp:extent cx="2553195" cy="2176033"/>
            <wp:effectExtent l="0" t="0" r="0" b="0"/>
            <wp:docPr id="1057590486" name="Picture 5" descr="C:\Users\ranpat\AppData\Local\Temp\SNAGHTML155f8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2553195" cy="2176033"/>
                    </a:xfrm>
                    <a:prstGeom prst="rect">
                      <a:avLst/>
                    </a:prstGeom>
                  </pic:spPr>
                </pic:pic>
              </a:graphicData>
            </a:graphic>
          </wp:inline>
        </w:drawing>
      </w:r>
    </w:p>
    <w:p w14:paraId="7CF44C9C" w14:textId="6D5B14E7" w:rsidR="00D12F68" w:rsidRDefault="00D12F68" w:rsidP="00D12F68">
      <w:pPr>
        <w:pStyle w:val="TaskDetail"/>
        <w:numPr>
          <w:ilvl w:val="0"/>
          <w:numId w:val="22"/>
        </w:numPr>
      </w:pPr>
      <w:r>
        <w:t>Inside the container run “ping -t 127.0.0.1”</w:t>
      </w:r>
    </w:p>
    <w:p w14:paraId="5A3DDDA0" w14:textId="2FAC7699" w:rsidR="00D12F68" w:rsidRDefault="00D12F68" w:rsidP="00D12F68">
      <w:pPr>
        <w:pStyle w:val="TaskDetail"/>
        <w:numPr>
          <w:ilvl w:val="0"/>
          <w:numId w:val="22"/>
        </w:numPr>
      </w:pPr>
      <w:r w:rsidRPr="003A3EAC">
        <w:rPr>
          <w:b/>
        </w:rPr>
        <w:t>From the host</w:t>
      </w:r>
      <w:r>
        <w:t xml:space="preserve"> start the task manager and show the </w:t>
      </w:r>
      <w:r w:rsidRPr="00D12F68">
        <w:rPr>
          <w:b/>
          <w:i/>
        </w:rPr>
        <w:t>ping</w:t>
      </w:r>
      <w:r>
        <w:t xml:space="preserve"> command displayed on the hosts task manager</w:t>
      </w:r>
    </w:p>
    <w:p w14:paraId="064E8D13" w14:textId="0E86BBF1" w:rsidR="00D12F68" w:rsidRDefault="00D12F68" w:rsidP="00D12F68">
      <w:pPr>
        <w:pStyle w:val="TaskDetail"/>
      </w:pPr>
    </w:p>
    <w:p w14:paraId="61E4BC34" w14:textId="30211308" w:rsidR="00D12F68" w:rsidRDefault="00D12F68" w:rsidP="40973019">
      <w:pPr>
        <w:pStyle w:val="TaskDetail"/>
        <w:ind w:left="0"/>
      </w:pPr>
      <w:r>
        <w:rPr>
          <w:noProof/>
        </w:rPr>
        <w:drawing>
          <wp:inline distT="0" distB="0" distL="0" distR="0" wp14:anchorId="7FE3D40C" wp14:editId="439D83F0">
            <wp:extent cx="4897544" cy="3687288"/>
            <wp:effectExtent l="0" t="0" r="0" b="8890"/>
            <wp:docPr id="904434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897544" cy="3687288"/>
                    </a:xfrm>
                    <a:prstGeom prst="rect">
                      <a:avLst/>
                    </a:prstGeom>
                  </pic:spPr>
                </pic:pic>
              </a:graphicData>
            </a:graphic>
          </wp:inline>
        </w:drawing>
      </w:r>
    </w:p>
    <w:p w14:paraId="3AFC8A03" w14:textId="2218F354" w:rsidR="00D12F68" w:rsidRDefault="003E1E7E" w:rsidP="00D12F68">
      <w:pPr>
        <w:pStyle w:val="TaskDetail"/>
      </w:pPr>
      <w:r>
        <w:t xml:space="preserve">Processes running in a Windows Server Container are viewable on the host.  </w:t>
      </w:r>
      <w:r w:rsidRPr="00D645CD">
        <w:rPr>
          <w:b/>
          <w:bCs/>
        </w:rPr>
        <w:t>Container processes have access only to other processes running inside the same container and cannot access other container processes or host processes</w:t>
      </w:r>
      <w:r>
        <w:t xml:space="preserve">.  </w:t>
      </w:r>
    </w:p>
    <w:p w14:paraId="323BB40F" w14:textId="676FEC67" w:rsidR="003E1E7E" w:rsidRDefault="003E1E7E" w:rsidP="003E1E7E">
      <w:pPr>
        <w:pStyle w:val="TaskDetail"/>
        <w:numPr>
          <w:ilvl w:val="0"/>
          <w:numId w:val="22"/>
        </w:numPr>
      </w:pPr>
      <w:r>
        <w:lastRenderedPageBreak/>
        <w:t xml:space="preserve">From the task manager right-click on “ping.exe” and choose “End Task”.  Verify the ping command </w:t>
      </w:r>
      <w:r w:rsidR="00B74A86">
        <w:t xml:space="preserve">running </w:t>
      </w:r>
      <w:r>
        <w:t>in the container stops</w:t>
      </w:r>
    </w:p>
    <w:p w14:paraId="4BCD2A93" w14:textId="3798E3AD" w:rsidR="003A3EAC" w:rsidRDefault="003A3EAC" w:rsidP="003E1E7E">
      <w:pPr>
        <w:pStyle w:val="TaskDetail"/>
        <w:numPr>
          <w:ilvl w:val="0"/>
          <w:numId w:val="22"/>
        </w:numPr>
      </w:pPr>
      <w:r>
        <w:t>Exit &amp; stop the container</w:t>
      </w:r>
    </w:p>
    <w:p w14:paraId="5E56AC63" w14:textId="50A3D85F" w:rsidR="003E1E7E" w:rsidRDefault="003A3EAC" w:rsidP="003A3EAC">
      <w:pPr>
        <w:pStyle w:val="TaskHeading"/>
      </w:pPr>
      <w:r>
        <w:t>Task – Hyper-V isolation</w:t>
      </w:r>
    </w:p>
    <w:p w14:paraId="131AF197" w14:textId="1A0DEB90" w:rsidR="003A3EAC" w:rsidRPr="003A3EAC" w:rsidRDefault="003A3EAC" w:rsidP="003A3EAC">
      <w:pPr>
        <w:pStyle w:val="TaskDetail"/>
        <w:numPr>
          <w:ilvl w:val="0"/>
          <w:numId w:val="23"/>
        </w:numPr>
      </w:pPr>
      <w:r>
        <w:t xml:space="preserve">Using PowerShell, start an container with an interactive prompt using </w:t>
      </w:r>
      <w:proofErr w:type="spellStart"/>
      <w:r>
        <w:t>HyperV</w:t>
      </w:r>
      <w:proofErr w:type="spellEnd"/>
      <w:r>
        <w:t xml:space="preserve"> isolation “</w:t>
      </w:r>
      <w:r w:rsidRPr="00D12F68">
        <w:rPr>
          <w:b/>
        </w:rPr>
        <w:t xml:space="preserve">docker run </w:t>
      </w:r>
      <w:proofErr w:type="spellStart"/>
      <w:r w:rsidRPr="00D12F68">
        <w:rPr>
          <w:b/>
        </w:rPr>
        <w:t>-it</w:t>
      </w:r>
      <w:proofErr w:type="spellEnd"/>
      <w:r>
        <w:rPr>
          <w:b/>
        </w:rPr>
        <w:t xml:space="preserve"> -–isolation=</w:t>
      </w:r>
      <w:proofErr w:type="spellStart"/>
      <w:proofErr w:type="gramStart"/>
      <w:r>
        <w:rPr>
          <w:b/>
        </w:rPr>
        <w:t>hyperv</w:t>
      </w:r>
      <w:proofErr w:type="spellEnd"/>
      <w:r>
        <w:rPr>
          <w:b/>
        </w:rPr>
        <w:t xml:space="preserve"> </w:t>
      </w:r>
      <w:r w:rsidRPr="00D12F68">
        <w:rPr>
          <w:b/>
        </w:rPr>
        <w:t xml:space="preserve"> mcr.microsoft.com</w:t>
      </w:r>
      <w:proofErr w:type="gramEnd"/>
      <w:r w:rsidRPr="00D12F68">
        <w:rPr>
          <w:b/>
        </w:rPr>
        <w:t>/windows/nanoserver:1809</w:t>
      </w:r>
      <w:r>
        <w:rPr>
          <w:b/>
        </w:rPr>
        <w:t>”</w:t>
      </w:r>
    </w:p>
    <w:p w14:paraId="0267A203" w14:textId="7101E8E3" w:rsidR="003A3EAC" w:rsidRDefault="003A3EAC" w:rsidP="003A3EAC">
      <w:pPr>
        <w:pStyle w:val="TaskDetail"/>
        <w:numPr>
          <w:ilvl w:val="0"/>
          <w:numId w:val="23"/>
        </w:numPr>
      </w:pPr>
      <w:r>
        <w:t xml:space="preserve">The </w:t>
      </w:r>
      <w:r w:rsidR="003C0F7C">
        <w:t>isolation level for this container has been changed to “Hyper-V”</w:t>
      </w:r>
      <w:r>
        <w:t xml:space="preserve">. Start another </w:t>
      </w:r>
      <w:proofErr w:type="spellStart"/>
      <w:r>
        <w:t>powershell</w:t>
      </w:r>
      <w:proofErr w:type="spellEnd"/>
      <w:r>
        <w:t xml:space="preserve"> prompt and inspect the running containers</w:t>
      </w:r>
    </w:p>
    <w:p w14:paraId="5CBF10AC" w14:textId="77777777" w:rsidR="003A3EAC" w:rsidRDefault="003A3EAC" w:rsidP="003A3EAC">
      <w:pPr>
        <w:pStyle w:val="TaskDetail"/>
        <w:numPr>
          <w:ilvl w:val="1"/>
          <w:numId w:val="23"/>
        </w:numPr>
      </w:pPr>
      <w:r>
        <w:t>“</w:t>
      </w:r>
      <w:proofErr w:type="gramStart"/>
      <w:r>
        <w:t>docker</w:t>
      </w:r>
      <w:proofErr w:type="gramEnd"/>
      <w:r>
        <w:t xml:space="preserve"> inspect &lt;container id&gt;” </w:t>
      </w:r>
    </w:p>
    <w:p w14:paraId="28EF908C" w14:textId="4366E129" w:rsidR="003A3EAC" w:rsidRDefault="003A3EAC" w:rsidP="003A3EAC">
      <w:pPr>
        <w:pStyle w:val="TaskDetail"/>
        <w:ind w:left="1710"/>
      </w:pPr>
      <w:r>
        <w:t xml:space="preserve">Scroll through JSON until you see the “Isolation </w:t>
      </w:r>
      <w:proofErr w:type="gramStart"/>
      <w:r>
        <w:t>Level”  Verify</w:t>
      </w:r>
      <w:proofErr w:type="gramEnd"/>
      <w:r>
        <w:t xml:space="preserve"> is says “</w:t>
      </w:r>
      <w:proofErr w:type="spellStart"/>
      <w:r w:rsidR="003C0F7C">
        <w:t>hyperv</w:t>
      </w:r>
      <w:proofErr w:type="spellEnd"/>
      <w:r>
        <w:t>”</w:t>
      </w:r>
    </w:p>
    <w:p w14:paraId="09891138" w14:textId="511243B5" w:rsidR="003A3EAC" w:rsidRDefault="003C0F7C" w:rsidP="40973019">
      <w:pPr>
        <w:pStyle w:val="TaskDetail"/>
        <w:ind w:left="1710"/>
      </w:pPr>
      <w:r>
        <w:rPr>
          <w:noProof/>
        </w:rPr>
        <w:drawing>
          <wp:inline distT="0" distB="0" distL="0" distR="0" wp14:anchorId="7DD451EC" wp14:editId="34718C55">
            <wp:extent cx="2576946" cy="2740417"/>
            <wp:effectExtent l="0" t="0" r="0" b="3175"/>
            <wp:docPr id="475423582" name="Picture 8" descr="C:\Users\ranpat\AppData\Local\Temp\SNAGHTML16006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2576946" cy="2740417"/>
                    </a:xfrm>
                    <a:prstGeom prst="rect">
                      <a:avLst/>
                    </a:prstGeom>
                  </pic:spPr>
                </pic:pic>
              </a:graphicData>
            </a:graphic>
          </wp:inline>
        </w:drawing>
      </w:r>
    </w:p>
    <w:p w14:paraId="6A665A52" w14:textId="77777777" w:rsidR="003A3EAC" w:rsidRDefault="003A3EAC" w:rsidP="003A3EAC">
      <w:pPr>
        <w:pStyle w:val="TaskDetail"/>
        <w:numPr>
          <w:ilvl w:val="0"/>
          <w:numId w:val="23"/>
        </w:numPr>
      </w:pPr>
      <w:r>
        <w:t>Inside the container run “ping -t 127.0.0.1”</w:t>
      </w:r>
    </w:p>
    <w:p w14:paraId="73A3F8D7" w14:textId="59EFF1C7" w:rsidR="003A3EAC" w:rsidRDefault="003A3EAC" w:rsidP="003A3EAC">
      <w:pPr>
        <w:pStyle w:val="TaskDetail"/>
        <w:numPr>
          <w:ilvl w:val="0"/>
          <w:numId w:val="23"/>
        </w:numPr>
      </w:pPr>
      <w:r w:rsidRPr="003A3EAC">
        <w:rPr>
          <w:b/>
        </w:rPr>
        <w:t>From the host</w:t>
      </w:r>
      <w:r>
        <w:t xml:space="preserve"> start the task manager and show </w:t>
      </w:r>
      <w:r w:rsidR="003C0F7C">
        <w:t xml:space="preserve">that </w:t>
      </w:r>
      <w:r>
        <w:t xml:space="preserve">the </w:t>
      </w:r>
      <w:r w:rsidRPr="00D12F68">
        <w:rPr>
          <w:b/>
          <w:i/>
        </w:rPr>
        <w:t>ping</w:t>
      </w:r>
      <w:r>
        <w:t xml:space="preserve"> command </w:t>
      </w:r>
      <w:r w:rsidR="003C0F7C">
        <w:t xml:space="preserve">is NOT </w:t>
      </w:r>
      <w:r>
        <w:t>displayed on the hosts task manager</w:t>
      </w:r>
    </w:p>
    <w:p w14:paraId="748E5660" w14:textId="77777777" w:rsidR="003A3EAC" w:rsidRDefault="003A3EAC" w:rsidP="003A3EAC">
      <w:pPr>
        <w:pStyle w:val="TaskDetail"/>
      </w:pPr>
    </w:p>
    <w:p w14:paraId="13948DE6" w14:textId="2AA3F7A1" w:rsidR="003A3EAC" w:rsidRDefault="003C0F7C" w:rsidP="40973019">
      <w:pPr>
        <w:pStyle w:val="TaskDetail"/>
        <w:ind w:left="0"/>
      </w:pPr>
      <w:r>
        <w:rPr>
          <w:noProof/>
        </w:rPr>
        <w:lastRenderedPageBreak/>
        <w:drawing>
          <wp:inline distT="0" distB="0" distL="0" distR="0" wp14:anchorId="6F5FA8F6" wp14:editId="43774247">
            <wp:extent cx="4827068" cy="2196935"/>
            <wp:effectExtent l="0" t="0" r="0" b="0"/>
            <wp:docPr id="792392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827068" cy="2196935"/>
                    </a:xfrm>
                    <a:prstGeom prst="rect">
                      <a:avLst/>
                    </a:prstGeom>
                  </pic:spPr>
                </pic:pic>
              </a:graphicData>
            </a:graphic>
          </wp:inline>
        </w:drawing>
      </w:r>
    </w:p>
    <w:p w14:paraId="45146F1F" w14:textId="5A5AD065" w:rsidR="003A3EAC" w:rsidRDefault="003A3EAC" w:rsidP="003A3EAC">
      <w:pPr>
        <w:pStyle w:val="TaskDetail"/>
      </w:pPr>
      <w:r w:rsidRPr="009020A4">
        <w:rPr>
          <w:b/>
          <w:bCs/>
        </w:rPr>
        <w:t xml:space="preserve">Processes running in a </w:t>
      </w:r>
      <w:r w:rsidR="003C0F7C" w:rsidRPr="009020A4">
        <w:rPr>
          <w:b/>
          <w:bCs/>
        </w:rPr>
        <w:t xml:space="preserve">Hyper-V </w:t>
      </w:r>
      <w:r w:rsidRPr="009020A4">
        <w:rPr>
          <w:b/>
          <w:bCs/>
        </w:rPr>
        <w:t xml:space="preserve">Container are </w:t>
      </w:r>
      <w:r w:rsidR="003C0F7C" w:rsidRPr="009020A4">
        <w:rPr>
          <w:b/>
          <w:bCs/>
        </w:rPr>
        <w:t xml:space="preserve">NOT </w:t>
      </w:r>
      <w:r w:rsidRPr="009020A4">
        <w:rPr>
          <w:b/>
          <w:bCs/>
        </w:rPr>
        <w:t>viewable on the host</w:t>
      </w:r>
      <w:r>
        <w:t xml:space="preserve">.  </w:t>
      </w:r>
      <w:r w:rsidR="003C0F7C">
        <w:t xml:space="preserve">Much like </w:t>
      </w:r>
      <w:r w:rsidR="00D376ED">
        <w:t xml:space="preserve">an </w:t>
      </w:r>
      <w:r w:rsidR="003C0F7C">
        <w:t>application running in a Virtual Mac</w:t>
      </w:r>
      <w:r w:rsidR="00D376ED">
        <w:t>hine</w:t>
      </w:r>
      <w:r w:rsidR="009955AF">
        <w:t>.</w:t>
      </w:r>
    </w:p>
    <w:p w14:paraId="62B0FC64" w14:textId="0D774429" w:rsidR="008573FC" w:rsidRDefault="008573FC" w:rsidP="008573FC">
      <w:pPr>
        <w:pStyle w:val="TaskDetail"/>
        <w:numPr>
          <w:ilvl w:val="0"/>
          <w:numId w:val="23"/>
        </w:numPr>
      </w:pPr>
      <w:r>
        <w:t>Close and stop container</w:t>
      </w:r>
    </w:p>
    <w:p w14:paraId="337E9DD4" w14:textId="2CC99A5C" w:rsidR="00100BD8" w:rsidRDefault="00100BD8" w:rsidP="00100BD8">
      <w:pPr>
        <w:pStyle w:val="TaskHeading"/>
      </w:pPr>
      <w:r>
        <w:t>Task: (Optional) LCOW</w:t>
      </w:r>
    </w:p>
    <w:p w14:paraId="4D3374BE" w14:textId="47E04528" w:rsidR="00100BD8" w:rsidRDefault="00100BD8" w:rsidP="00100BD8">
      <w:pPr>
        <w:pStyle w:val="TaskDetail"/>
        <w:ind w:left="0"/>
      </w:pPr>
      <w:r>
        <w:t xml:space="preserve">In this </w:t>
      </w:r>
      <w:r w:rsidRPr="009955AF">
        <w:rPr>
          <w:b/>
          <w:bCs/>
        </w:rPr>
        <w:t>demo you will show running Linux Containers on a Windows Host (LCOW)</w:t>
      </w:r>
      <w:r>
        <w:t>.  This is currently an ‘experimental’ feature and while stable, multi-platform capabilities are missing from some docker commands and configurations.</w:t>
      </w:r>
    </w:p>
    <w:p w14:paraId="01C9FD15" w14:textId="15CABB50" w:rsidR="00100BD8" w:rsidRDefault="00100BD8" w:rsidP="00100BD8">
      <w:pPr>
        <w:pStyle w:val="Idea"/>
        <w:jc w:val="center"/>
      </w:pPr>
      <w:r>
        <w:t>PREP</w:t>
      </w:r>
    </w:p>
    <w:p w14:paraId="11DFB4B7" w14:textId="513C177D" w:rsidR="00100BD8" w:rsidRDefault="00100BD8" w:rsidP="00100BD8">
      <w:pPr>
        <w:pStyle w:val="Idea"/>
      </w:pPr>
      <w:r>
        <w:t>To prepare the LODs you must enable experimental features and download the Linux kernel BEFORE performing the demo</w:t>
      </w:r>
    </w:p>
    <w:p w14:paraId="74127EF7" w14:textId="45D901D1" w:rsidR="00100BD8" w:rsidRDefault="00100BD8" w:rsidP="00100BD8">
      <w:pPr>
        <w:pStyle w:val="TaskDetail"/>
      </w:pPr>
      <w:r>
        <w:t xml:space="preserve">In a </w:t>
      </w:r>
      <w:proofErr w:type="spellStart"/>
      <w:r>
        <w:t>powershell</w:t>
      </w:r>
      <w:proofErr w:type="spellEnd"/>
      <w:r>
        <w:t xml:space="preserve"> prompt perform the following steps</w:t>
      </w:r>
    </w:p>
    <w:p w14:paraId="6BBBD794"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 xml:space="preserve">//Enable Experimental Features in </w:t>
      </w:r>
      <w:proofErr w:type="spellStart"/>
      <w:r w:rsidRPr="00100BD8">
        <w:rPr>
          <w:rFonts w:ascii="Courier New" w:hAnsi="Courier New" w:cs="Courier New"/>
          <w:sz w:val="16"/>
          <w:szCs w:val="16"/>
        </w:rPr>
        <w:t>Dockerd</w:t>
      </w:r>
      <w:proofErr w:type="spellEnd"/>
      <w:r w:rsidRPr="00100BD8">
        <w:rPr>
          <w:rFonts w:ascii="Courier New" w:hAnsi="Courier New" w:cs="Courier New"/>
          <w:sz w:val="16"/>
          <w:szCs w:val="16"/>
        </w:rPr>
        <w:t xml:space="preserve"> </w:t>
      </w:r>
      <w:proofErr w:type="spellStart"/>
      <w:r w:rsidRPr="00100BD8">
        <w:rPr>
          <w:rFonts w:ascii="Courier New" w:hAnsi="Courier New" w:cs="Courier New"/>
          <w:sz w:val="16"/>
          <w:szCs w:val="16"/>
        </w:rPr>
        <w:t>daemon.conf</w:t>
      </w:r>
      <w:proofErr w:type="spellEnd"/>
    </w:p>
    <w:p w14:paraId="204A400E"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w:t>
      </w:r>
      <w:proofErr w:type="spellStart"/>
      <w:r w:rsidRPr="00100BD8">
        <w:rPr>
          <w:rFonts w:ascii="Courier New" w:hAnsi="Courier New" w:cs="Courier New"/>
          <w:sz w:val="16"/>
          <w:szCs w:val="16"/>
        </w:rPr>
        <w:t>configfile</w:t>
      </w:r>
      <w:proofErr w:type="spellEnd"/>
      <w:r w:rsidRPr="00100BD8">
        <w:rPr>
          <w:rFonts w:ascii="Courier New" w:hAnsi="Courier New" w:cs="Courier New"/>
          <w:sz w:val="16"/>
          <w:szCs w:val="16"/>
        </w:rPr>
        <w:t xml:space="preserve"> = @"</w:t>
      </w:r>
    </w:p>
    <w:p w14:paraId="5B881327"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w:t>
      </w:r>
    </w:p>
    <w:p w14:paraId="0E53B69B"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 xml:space="preserve">    "experimental": true</w:t>
      </w:r>
    </w:p>
    <w:p w14:paraId="3C912051"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w:t>
      </w:r>
    </w:p>
    <w:p w14:paraId="26918C42" w14:textId="0909FDA7" w:rsid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w:t>
      </w:r>
    </w:p>
    <w:p w14:paraId="5F54B37A" w14:textId="77777777" w:rsidR="00614BAE" w:rsidRPr="00100BD8" w:rsidRDefault="00614BAE"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p>
    <w:p w14:paraId="38BE88BC"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w:t>
      </w:r>
      <w:proofErr w:type="spellStart"/>
      <w:r w:rsidRPr="00100BD8">
        <w:rPr>
          <w:rFonts w:ascii="Courier New" w:hAnsi="Courier New" w:cs="Courier New"/>
          <w:sz w:val="16"/>
          <w:szCs w:val="16"/>
        </w:rPr>
        <w:t>configfile|Out-File</w:t>
      </w:r>
      <w:proofErr w:type="spellEnd"/>
      <w:r w:rsidRPr="00100BD8">
        <w:rPr>
          <w:rFonts w:ascii="Courier New" w:hAnsi="Courier New" w:cs="Courier New"/>
          <w:sz w:val="16"/>
          <w:szCs w:val="16"/>
        </w:rPr>
        <w:t xml:space="preserve"> -</w:t>
      </w:r>
      <w:proofErr w:type="spellStart"/>
      <w:r w:rsidRPr="00100BD8">
        <w:rPr>
          <w:rFonts w:ascii="Courier New" w:hAnsi="Courier New" w:cs="Courier New"/>
          <w:sz w:val="16"/>
          <w:szCs w:val="16"/>
        </w:rPr>
        <w:t>FilePath</w:t>
      </w:r>
      <w:proofErr w:type="spellEnd"/>
      <w:r w:rsidRPr="00100BD8">
        <w:rPr>
          <w:rFonts w:ascii="Courier New" w:hAnsi="Courier New" w:cs="Courier New"/>
          <w:sz w:val="16"/>
          <w:szCs w:val="16"/>
        </w:rPr>
        <w:t xml:space="preserve"> C:\ProgramData\docker\config\daemon.json -Encoding ascii –Force</w:t>
      </w:r>
    </w:p>
    <w:p w14:paraId="00905617"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p>
    <w:p w14:paraId="3C434FE7"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//install LCOW Linux kernel</w:t>
      </w:r>
    </w:p>
    <w:p w14:paraId="7D5D1673" w14:textId="77777777"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Invoke-</w:t>
      </w:r>
      <w:proofErr w:type="spellStart"/>
      <w:r w:rsidRPr="00100BD8">
        <w:rPr>
          <w:rFonts w:ascii="Courier New" w:hAnsi="Courier New" w:cs="Courier New"/>
          <w:sz w:val="16"/>
          <w:szCs w:val="16"/>
        </w:rPr>
        <w:t>WebRequest</w:t>
      </w:r>
      <w:proofErr w:type="spellEnd"/>
      <w:r w:rsidRPr="00100BD8">
        <w:rPr>
          <w:rFonts w:ascii="Courier New" w:hAnsi="Courier New" w:cs="Courier New"/>
          <w:sz w:val="16"/>
          <w:szCs w:val="16"/>
        </w:rPr>
        <w:t xml:space="preserve"> -Uri "https://github.com/linuxkit/lcow/releases/download/v4.14.35-v0.3.9/release.zip" -</w:t>
      </w:r>
      <w:proofErr w:type="spellStart"/>
      <w:r w:rsidRPr="00100BD8">
        <w:rPr>
          <w:rFonts w:ascii="Courier New" w:hAnsi="Courier New" w:cs="Courier New"/>
          <w:sz w:val="16"/>
          <w:szCs w:val="16"/>
        </w:rPr>
        <w:t>UseBasicParsing</w:t>
      </w:r>
      <w:proofErr w:type="spellEnd"/>
      <w:r w:rsidRPr="00100BD8">
        <w:rPr>
          <w:rFonts w:ascii="Courier New" w:hAnsi="Courier New" w:cs="Courier New"/>
          <w:sz w:val="16"/>
          <w:szCs w:val="16"/>
        </w:rPr>
        <w:t xml:space="preserve"> -</w:t>
      </w:r>
      <w:proofErr w:type="spellStart"/>
      <w:r w:rsidRPr="00100BD8">
        <w:rPr>
          <w:rFonts w:ascii="Courier New" w:hAnsi="Courier New" w:cs="Courier New"/>
          <w:sz w:val="16"/>
          <w:szCs w:val="16"/>
        </w:rPr>
        <w:t>OutFile</w:t>
      </w:r>
      <w:proofErr w:type="spellEnd"/>
      <w:r w:rsidRPr="00100BD8">
        <w:rPr>
          <w:rFonts w:ascii="Courier New" w:hAnsi="Courier New" w:cs="Courier New"/>
          <w:sz w:val="16"/>
          <w:szCs w:val="16"/>
        </w:rPr>
        <w:t xml:space="preserve"> release.zip</w:t>
      </w:r>
    </w:p>
    <w:p w14:paraId="054C2218" w14:textId="77777777" w:rsidR="00614BAE" w:rsidRDefault="00614BAE"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p>
    <w:p w14:paraId="773334A8" w14:textId="4F7637EB"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Expand-Archive release.zip -Force -</w:t>
      </w:r>
      <w:proofErr w:type="spellStart"/>
      <w:r w:rsidRPr="00100BD8">
        <w:rPr>
          <w:rFonts w:ascii="Courier New" w:hAnsi="Courier New" w:cs="Courier New"/>
          <w:sz w:val="16"/>
          <w:szCs w:val="16"/>
        </w:rPr>
        <w:t>DestinationPath</w:t>
      </w:r>
      <w:proofErr w:type="spellEnd"/>
      <w:r w:rsidRPr="00100BD8">
        <w:rPr>
          <w:rFonts w:ascii="Courier New" w:hAnsi="Courier New" w:cs="Courier New"/>
          <w:sz w:val="16"/>
          <w:szCs w:val="16"/>
        </w:rPr>
        <w:t xml:space="preserve"> "$</w:t>
      </w:r>
      <w:proofErr w:type="spellStart"/>
      <w:proofErr w:type="gramStart"/>
      <w:r w:rsidRPr="00100BD8">
        <w:rPr>
          <w:rFonts w:ascii="Courier New" w:hAnsi="Courier New" w:cs="Courier New"/>
          <w:sz w:val="16"/>
          <w:szCs w:val="16"/>
        </w:rPr>
        <w:t>Env:ProgramFiles</w:t>
      </w:r>
      <w:proofErr w:type="spellEnd"/>
      <w:proofErr w:type="gramEnd"/>
      <w:r w:rsidRPr="00100BD8">
        <w:rPr>
          <w:rFonts w:ascii="Courier New" w:hAnsi="Courier New" w:cs="Courier New"/>
          <w:sz w:val="16"/>
          <w:szCs w:val="16"/>
        </w:rPr>
        <w:t>\Linux Containers\."</w:t>
      </w:r>
    </w:p>
    <w:p w14:paraId="1628C959" w14:textId="77777777" w:rsidR="00614BAE" w:rsidRDefault="00614BAE"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p>
    <w:p w14:paraId="31277A01" w14:textId="54C49F86" w:rsidR="00100BD8" w:rsidRPr="00100BD8" w:rsidRDefault="00100BD8" w:rsidP="00100BD8">
      <w:pPr>
        <w:pStyle w:val="TaskDetail"/>
        <w:pBdr>
          <w:top w:val="single" w:sz="4" w:space="1" w:color="auto"/>
          <w:left w:val="single" w:sz="4" w:space="4" w:color="auto"/>
          <w:bottom w:val="single" w:sz="4" w:space="1" w:color="auto"/>
          <w:right w:val="single" w:sz="4" w:space="4" w:color="auto"/>
        </w:pBdr>
        <w:spacing w:after="0"/>
        <w:rPr>
          <w:rFonts w:ascii="Courier New" w:hAnsi="Courier New" w:cs="Courier New"/>
          <w:sz w:val="16"/>
          <w:szCs w:val="16"/>
        </w:rPr>
      </w:pPr>
      <w:r w:rsidRPr="00100BD8">
        <w:rPr>
          <w:rFonts w:ascii="Courier New" w:hAnsi="Courier New" w:cs="Courier New"/>
          <w:sz w:val="16"/>
          <w:szCs w:val="16"/>
        </w:rPr>
        <w:t>restart-service docker</w:t>
      </w:r>
    </w:p>
    <w:p w14:paraId="7B85FAFB" w14:textId="490D14EE" w:rsidR="008573FC" w:rsidRDefault="008573FC" w:rsidP="00100BD8">
      <w:pPr>
        <w:pStyle w:val="TaskDetail"/>
        <w:ind w:left="0"/>
      </w:pPr>
    </w:p>
    <w:p w14:paraId="15E8B98B" w14:textId="246178CB" w:rsidR="00614BAE" w:rsidRDefault="00614BAE" w:rsidP="40973019">
      <w:pPr>
        <w:pStyle w:val="TaskDetail"/>
        <w:ind w:left="0"/>
      </w:pPr>
      <w:r>
        <w:rPr>
          <w:noProof/>
        </w:rPr>
        <w:lastRenderedPageBreak/>
        <w:drawing>
          <wp:inline distT="0" distB="0" distL="0" distR="0" wp14:anchorId="37E789D4" wp14:editId="43A83A51">
            <wp:extent cx="5943600" cy="1715770"/>
            <wp:effectExtent l="0" t="0" r="0" b="0"/>
            <wp:docPr id="941426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5770"/>
                    </a:xfrm>
                    <a:prstGeom prst="rect">
                      <a:avLst/>
                    </a:prstGeom>
                  </pic:spPr>
                </pic:pic>
              </a:graphicData>
            </a:graphic>
          </wp:inline>
        </w:drawing>
      </w:r>
    </w:p>
    <w:p w14:paraId="4A63B74C" w14:textId="77777777" w:rsidR="00614BAE" w:rsidRDefault="00614BAE" w:rsidP="00100BD8">
      <w:pPr>
        <w:pStyle w:val="TaskDetail"/>
        <w:ind w:left="0"/>
      </w:pPr>
    </w:p>
    <w:p w14:paraId="444A2A2F" w14:textId="401B46E5" w:rsidR="00100BD8" w:rsidRDefault="00614BAE" w:rsidP="00614BAE">
      <w:pPr>
        <w:pStyle w:val="TaskDetail"/>
        <w:numPr>
          <w:ilvl w:val="0"/>
          <w:numId w:val="26"/>
        </w:numPr>
      </w:pPr>
      <w:r>
        <w:t xml:space="preserve">From a </w:t>
      </w:r>
      <w:proofErr w:type="spellStart"/>
      <w:r>
        <w:t>powershell</w:t>
      </w:r>
      <w:proofErr w:type="spellEnd"/>
      <w:r>
        <w:t xml:space="preserve"> prompt run the following command to start a </w:t>
      </w:r>
      <w:proofErr w:type="spellStart"/>
      <w:r>
        <w:t>linux</w:t>
      </w:r>
      <w:proofErr w:type="spellEnd"/>
      <w:r>
        <w:t xml:space="preserve"> container on a windows host</w:t>
      </w:r>
    </w:p>
    <w:p w14:paraId="717B85B2" w14:textId="149B2275" w:rsidR="00614BAE" w:rsidRDefault="00614BAE" w:rsidP="00614BAE">
      <w:pPr>
        <w:pStyle w:val="TaskDetail"/>
        <w:ind w:left="720"/>
      </w:pPr>
      <w:r>
        <w:t xml:space="preserve">docker run </w:t>
      </w:r>
      <w:proofErr w:type="spellStart"/>
      <w:r>
        <w:t>-it</w:t>
      </w:r>
      <w:proofErr w:type="spellEnd"/>
      <w:r>
        <w:t xml:space="preserve"> ubuntu</w:t>
      </w:r>
    </w:p>
    <w:p w14:paraId="79936851" w14:textId="3DF58C92" w:rsidR="00614BAE" w:rsidRDefault="00614BAE" w:rsidP="40973019">
      <w:pPr>
        <w:pStyle w:val="TaskDetail"/>
        <w:ind w:left="720"/>
      </w:pPr>
      <w:r>
        <w:rPr>
          <w:noProof/>
        </w:rPr>
        <w:drawing>
          <wp:inline distT="0" distB="0" distL="0" distR="0" wp14:anchorId="101E8CB1" wp14:editId="6B5E70A9">
            <wp:extent cx="5943600" cy="1789430"/>
            <wp:effectExtent l="0" t="0" r="0" b="1270"/>
            <wp:docPr id="985960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2312C13D" w14:textId="15098FD6" w:rsidR="003A3EAC" w:rsidRDefault="00614BAE" w:rsidP="003A3EAC">
      <w:pPr>
        <w:pStyle w:val="TaskDetail"/>
        <w:ind w:left="1080"/>
      </w:pPr>
      <w:r>
        <w:t xml:space="preserve">Verify you are in a </w:t>
      </w:r>
      <w:proofErr w:type="spellStart"/>
      <w:r>
        <w:t>linux</w:t>
      </w:r>
      <w:proofErr w:type="spellEnd"/>
      <w:r>
        <w:t xml:space="preserve"> container by issuing the command ‘</w:t>
      </w:r>
      <w:proofErr w:type="spellStart"/>
      <w:r w:rsidRPr="00614BAE">
        <w:rPr>
          <w:b/>
        </w:rPr>
        <w:t>uname</w:t>
      </w:r>
      <w:proofErr w:type="spellEnd"/>
      <w:r>
        <w:t>’</w:t>
      </w:r>
    </w:p>
    <w:p w14:paraId="2ADFC7CE" w14:textId="5B45D441" w:rsidR="00614BAE" w:rsidRDefault="00614BAE" w:rsidP="00614BAE">
      <w:pPr>
        <w:pStyle w:val="Idea"/>
      </w:pPr>
      <w:r>
        <w:t>Linux Hyper-V containers can run side-by-side with Windows Containers (</w:t>
      </w:r>
      <w:proofErr w:type="spellStart"/>
      <w:r>
        <w:t>hyperv</w:t>
      </w:r>
      <w:proofErr w:type="spellEnd"/>
      <w:r>
        <w:t xml:space="preserve"> or process isolation) and can communicate with each other. </w:t>
      </w:r>
    </w:p>
    <w:p w14:paraId="233DEBD0" w14:textId="77777777" w:rsidR="003E1E7E" w:rsidRPr="009603B6" w:rsidRDefault="003E1E7E" w:rsidP="00D12F68">
      <w:pPr>
        <w:pStyle w:val="TaskDetail"/>
      </w:pPr>
    </w:p>
    <w:p w14:paraId="68156043" w14:textId="77777777" w:rsidR="00CF7565" w:rsidRDefault="00CF7565" w:rsidP="00B76E4F"/>
    <w:p w14:paraId="2815BDAC" w14:textId="71AEF95D" w:rsidR="00946DB6" w:rsidRDefault="00F2018A" w:rsidP="00946DB6">
      <w:pPr>
        <w:pStyle w:val="ExerciseHeading"/>
      </w:pPr>
      <w:bookmarkStart w:id="8" w:name="_Toc8394643"/>
      <w:commentRangeStart w:id="9"/>
      <w:r>
        <w:t>Demo</w:t>
      </w:r>
      <w:r w:rsidR="00AC3DB6">
        <w:t xml:space="preserve"> 2</w:t>
      </w:r>
      <w:commentRangeEnd w:id="9"/>
      <w:r w:rsidR="00B025AC">
        <w:rPr>
          <w:rStyle w:val="CommentReference"/>
          <w:rFonts w:asciiTheme="majorHAnsi" w:eastAsiaTheme="minorHAnsi" w:hAnsiTheme="majorHAnsi" w:cstheme="minorBidi"/>
          <w:b w:val="0"/>
          <w:bCs w:val="0"/>
          <w:color w:val="auto"/>
        </w:rPr>
        <w:commentReference w:id="9"/>
      </w:r>
      <w:r>
        <w:t>:</w:t>
      </w:r>
      <w:r w:rsidRPr="00F2018A">
        <w:t xml:space="preserve"> </w:t>
      </w:r>
      <w:r w:rsidR="00D9101F" w:rsidRPr="00D9101F">
        <w:t>Building and Running IIS Server Container</w:t>
      </w:r>
      <w:r w:rsidR="000E1F91">
        <w:t xml:space="preserve"> using </w:t>
      </w:r>
      <w:proofErr w:type="spellStart"/>
      <w:r w:rsidR="000E1F91">
        <w:t>Dockerfile</w:t>
      </w:r>
      <w:bookmarkEnd w:id="8"/>
      <w:proofErr w:type="spellEnd"/>
    </w:p>
    <w:p w14:paraId="59B81082" w14:textId="448D6D9D" w:rsidR="00D9101F" w:rsidRPr="00D9101F" w:rsidRDefault="00D9101F" w:rsidP="00D9101F">
      <w:pPr>
        <w:rPr>
          <w:rFonts w:cs="Consolas"/>
        </w:rPr>
      </w:pPr>
      <w:r w:rsidRPr="00D9101F">
        <w:rPr>
          <w:rFonts w:cs="Consolas"/>
        </w:rPr>
        <w:t xml:space="preserve">In the </w:t>
      </w:r>
      <w:r w:rsidR="005B3964">
        <w:rPr>
          <w:rFonts w:cs="Consolas"/>
        </w:rPr>
        <w:t>demo</w:t>
      </w:r>
      <w:r w:rsidR="0011174C">
        <w:rPr>
          <w:rFonts w:cs="Consolas"/>
        </w:rPr>
        <w:t>, you will show</w:t>
      </w:r>
      <w:r w:rsidRPr="00D9101F">
        <w:rPr>
          <w:rFonts w:cs="Consolas"/>
        </w:rPr>
        <w:t xml:space="preserve"> how to install IIS Web Server (Web Server Role) on a Windows Server</w:t>
      </w:r>
      <w:r w:rsidR="000F29DA">
        <w:rPr>
          <w:rFonts w:cs="Consolas"/>
        </w:rPr>
        <w:t xml:space="preserve"> Container and build a Container Image</w:t>
      </w:r>
      <w:r w:rsidRPr="00D9101F">
        <w:rPr>
          <w:rFonts w:cs="Consolas"/>
        </w:rPr>
        <w:t xml:space="preserve">. </w:t>
      </w:r>
      <w:r w:rsidR="000F29DA">
        <w:rPr>
          <w:rFonts w:cs="Consolas"/>
        </w:rPr>
        <w:t xml:space="preserve">Later, you will run a container with IIS running inside it. </w:t>
      </w:r>
      <w:r w:rsidRPr="00D9101F">
        <w:rPr>
          <w:rFonts w:cs="Consolas"/>
        </w:rPr>
        <w:t xml:space="preserve">IIS Server is a popular Web Server released by Microsoft. Considering the strong footprint of IIS within the enterprises Microsoft supports IIS on Windows Container. IIS Server can be installed on windows server core. </w:t>
      </w:r>
    </w:p>
    <w:p w14:paraId="055E38B3" w14:textId="77777777" w:rsidR="00D9101F" w:rsidRPr="00D9101F" w:rsidRDefault="00D9101F" w:rsidP="00D9101F">
      <w:pPr>
        <w:keepNext/>
        <w:spacing w:after="60"/>
        <w:ind w:right="144"/>
        <w:outlineLvl w:val="3"/>
        <w:rPr>
          <w:rFonts w:ascii="Segoe UI" w:eastAsia="Calibri" w:hAnsi="Segoe UI" w:cs="Times New Roman"/>
          <w:b/>
          <w:sz w:val="28"/>
          <w:szCs w:val="32"/>
        </w:rPr>
      </w:pPr>
      <w:r w:rsidRPr="00D9101F">
        <w:rPr>
          <w:rFonts w:ascii="Segoe UI" w:eastAsia="Calibri" w:hAnsi="Segoe UI" w:cs="Times New Roman"/>
          <w:b/>
          <w:sz w:val="28"/>
          <w:szCs w:val="32"/>
        </w:rPr>
        <w:lastRenderedPageBreak/>
        <w:t>Tasks</w:t>
      </w:r>
    </w:p>
    <w:p w14:paraId="0AB1ECF8" w14:textId="77777777" w:rsidR="00D9101F" w:rsidRPr="008204A4" w:rsidRDefault="00D9101F" w:rsidP="008204A4">
      <w:pPr>
        <w:pStyle w:val="TaskName"/>
        <w:numPr>
          <w:ilvl w:val="0"/>
          <w:numId w:val="19"/>
        </w:numPr>
        <w:rPr>
          <w:rFonts w:eastAsia="Calibri" w:cs="Times New Roman"/>
          <w:sz w:val="28"/>
          <w:szCs w:val="32"/>
        </w:rPr>
      </w:pPr>
      <w:r w:rsidRPr="008204A4">
        <w:rPr>
          <w:rFonts w:eastAsia="Calibri" w:cs="Times New Roman"/>
          <w:sz w:val="28"/>
          <w:szCs w:val="32"/>
        </w:rPr>
        <w:t>Build and Run IIS Server Image</w:t>
      </w:r>
    </w:p>
    <w:p w14:paraId="66DC9393" w14:textId="48851DFE" w:rsidR="00D9101F" w:rsidRPr="00D9101F" w:rsidRDefault="00D9101F" w:rsidP="00A73658">
      <w:pPr>
        <w:numPr>
          <w:ilvl w:val="0"/>
          <w:numId w:val="8"/>
        </w:numPr>
        <w:spacing w:after="160" w:line="259" w:lineRule="auto"/>
        <w:contextualSpacing/>
        <w:rPr>
          <w:rFonts w:eastAsiaTheme="majorEastAsia" w:cstheme="majorBidi"/>
        </w:rPr>
      </w:pPr>
      <w:r w:rsidRPr="00D9101F">
        <w:rPr>
          <w:rFonts w:eastAsiaTheme="majorEastAsia" w:cstheme="majorBidi"/>
        </w:rPr>
        <w:t xml:space="preserve">Make sure you have a PowerShell Console open as an administrator (if you have followed previous </w:t>
      </w:r>
      <w:proofErr w:type="gramStart"/>
      <w:r w:rsidRPr="00D9101F">
        <w:rPr>
          <w:rFonts w:eastAsiaTheme="majorEastAsia" w:cstheme="majorBidi"/>
        </w:rPr>
        <w:t>task</w:t>
      </w:r>
      <w:proofErr w:type="gramEnd"/>
      <w:r w:rsidRPr="00D9101F">
        <w:rPr>
          <w:rFonts w:eastAsiaTheme="majorEastAsia" w:cstheme="majorBidi"/>
        </w:rPr>
        <w:t xml:space="preserve"> you should already be running a Console). </w:t>
      </w:r>
      <w:r w:rsidR="005541C4" w:rsidRPr="005541C4">
        <w:rPr>
          <w:rFonts w:eastAsiaTheme="majorEastAsia" w:cstheme="majorBidi"/>
        </w:rPr>
        <w:t>Also, change the current directory to “</w:t>
      </w:r>
      <w:proofErr w:type="spellStart"/>
      <w:r w:rsidR="005541C4" w:rsidRPr="005541C4">
        <w:rPr>
          <w:rFonts w:eastAsiaTheme="majorEastAsia" w:cstheme="majorBidi"/>
          <w:b/>
          <w:bCs/>
        </w:rPr>
        <w:t>iis</w:t>
      </w:r>
      <w:proofErr w:type="spellEnd"/>
      <w:r w:rsidR="005541C4" w:rsidRPr="005541C4">
        <w:rPr>
          <w:rFonts w:eastAsiaTheme="majorEastAsia" w:cstheme="majorBidi"/>
        </w:rPr>
        <w:t>” by running the command “cd” to get to “labs\module2\</w:t>
      </w:r>
      <w:proofErr w:type="spellStart"/>
      <w:r w:rsidR="005541C4" w:rsidRPr="005541C4">
        <w:rPr>
          <w:rFonts w:eastAsiaTheme="majorEastAsia" w:cstheme="majorBidi"/>
        </w:rPr>
        <w:t>iis</w:t>
      </w:r>
      <w:proofErr w:type="spellEnd"/>
      <w:r w:rsidR="005541C4" w:rsidRPr="005541C4">
        <w:rPr>
          <w:rFonts w:eastAsiaTheme="majorEastAsia" w:cstheme="majorBidi"/>
        </w:rPr>
        <w:t>\”</w:t>
      </w:r>
    </w:p>
    <w:p w14:paraId="13F33B3C" w14:textId="77777777" w:rsidR="00D9101F" w:rsidRPr="00D9101F" w:rsidRDefault="00D9101F" w:rsidP="00D9101F">
      <w:pPr>
        <w:ind w:left="1068"/>
        <w:contextualSpacing/>
        <w:jc w:val="center"/>
        <w:rPr>
          <w:rFonts w:cstheme="majorHAnsi"/>
        </w:rPr>
      </w:pPr>
    </w:p>
    <w:p w14:paraId="6BA470A7" w14:textId="6159310B" w:rsidR="00D9101F" w:rsidRPr="00CF0A69" w:rsidRDefault="00D9101F" w:rsidP="00CF0A69">
      <w:pPr>
        <w:numPr>
          <w:ilvl w:val="0"/>
          <w:numId w:val="8"/>
        </w:numPr>
        <w:spacing w:after="160" w:line="259" w:lineRule="auto"/>
        <w:contextualSpacing/>
        <w:rPr>
          <w:rFonts w:eastAsiaTheme="majorEastAsia" w:cstheme="majorBidi"/>
        </w:rPr>
      </w:pPr>
      <w:r w:rsidRPr="00D9101F">
        <w:rPr>
          <w:rFonts w:eastAsiaTheme="majorEastAsia" w:cstheme="majorBidi"/>
        </w:rPr>
        <w:t xml:space="preserve">The </w:t>
      </w:r>
      <w:proofErr w:type="spellStart"/>
      <w:r w:rsidRPr="00D9101F">
        <w:rPr>
          <w:rFonts w:eastAsiaTheme="majorEastAsia" w:cstheme="majorBidi"/>
        </w:rPr>
        <w:t>iis</w:t>
      </w:r>
      <w:proofErr w:type="spellEnd"/>
      <w:r w:rsidRPr="00D9101F">
        <w:rPr>
          <w:rFonts w:eastAsiaTheme="majorEastAsia" w:cstheme="majorBidi"/>
        </w:rPr>
        <w:t xml:space="preserve"> folder contains the </w:t>
      </w:r>
      <w:proofErr w:type="spellStart"/>
      <w:r w:rsidRPr="00D9101F">
        <w:rPr>
          <w:rFonts w:eastAsiaTheme="majorEastAsia" w:cstheme="majorBidi"/>
        </w:rPr>
        <w:t>Dockerfile</w:t>
      </w:r>
      <w:proofErr w:type="spellEnd"/>
      <w:r w:rsidRPr="00D9101F">
        <w:rPr>
          <w:rFonts w:eastAsiaTheme="majorEastAsia" w:cstheme="majorBidi"/>
        </w:rPr>
        <w:t xml:space="preserve"> with instructions to install IIS Server (Web Server Role) on the Windows Server Core base image. Open the Docker file by running the command “</w:t>
      </w:r>
      <w:r w:rsidR="008204A4" w:rsidRPr="00424272">
        <w:rPr>
          <w:rFonts w:ascii="Consolas" w:hAnsi="Consolas"/>
          <w:b/>
          <w:color w:val="000000"/>
        </w:rPr>
        <w:t>cat</w:t>
      </w:r>
      <w:r w:rsidRPr="00424272">
        <w:rPr>
          <w:rFonts w:ascii="Consolas" w:hAnsi="Consolas"/>
          <w:b/>
          <w:color w:val="000000"/>
        </w:rPr>
        <w:t xml:space="preserve"> </w:t>
      </w:r>
      <w:proofErr w:type="spellStart"/>
      <w:r w:rsidRPr="00424272">
        <w:rPr>
          <w:rFonts w:ascii="Consolas" w:hAnsi="Consolas"/>
          <w:b/>
          <w:color w:val="000000"/>
        </w:rPr>
        <w:t>Dockerfile</w:t>
      </w:r>
      <w:proofErr w:type="spellEnd"/>
      <w:r w:rsidRPr="00D9101F">
        <w:rPr>
          <w:rFonts w:eastAsiaTheme="majorEastAsia" w:cstheme="majorBidi"/>
        </w:rPr>
        <w:t xml:space="preserve">” and press enter. </w:t>
      </w:r>
    </w:p>
    <w:p w14:paraId="138C8A5A" w14:textId="77777777" w:rsidR="00D9101F" w:rsidRPr="00D9101F" w:rsidRDefault="00D9101F" w:rsidP="00D9101F">
      <w:pPr>
        <w:ind w:left="1068"/>
        <w:contextualSpacing/>
        <w:rPr>
          <w:rFonts w:cstheme="majorHAnsi"/>
        </w:rPr>
      </w:pPr>
    </w:p>
    <w:p w14:paraId="11A46D13" w14:textId="0163750A" w:rsidR="00D9101F" w:rsidRPr="00D9101F" w:rsidRDefault="00424272" w:rsidP="00A73658">
      <w:pPr>
        <w:numPr>
          <w:ilvl w:val="0"/>
          <w:numId w:val="8"/>
        </w:numPr>
        <w:spacing w:after="160" w:line="259" w:lineRule="auto"/>
        <w:contextualSpacing/>
        <w:rPr>
          <w:rFonts w:eastAsiaTheme="majorEastAsia" w:cstheme="majorBidi"/>
        </w:rPr>
      </w:pPr>
      <w:r>
        <w:rPr>
          <w:rFonts w:eastAsiaTheme="majorEastAsia" w:cstheme="majorBidi"/>
        </w:rPr>
        <w:t xml:space="preserve">Describe the structure of this file. </w:t>
      </w:r>
      <w:r w:rsidR="00D9101F" w:rsidRPr="00D9101F">
        <w:rPr>
          <w:rFonts w:eastAsiaTheme="majorEastAsia" w:cstheme="majorBidi"/>
        </w:rPr>
        <w:t xml:space="preserve"> </w:t>
      </w:r>
    </w:p>
    <w:p w14:paraId="6E938FA9" w14:textId="784FA970" w:rsidR="00424272" w:rsidRPr="00424272" w:rsidRDefault="00424272" w:rsidP="00424272">
      <w:pPr>
        <w:pStyle w:val="ListParagraph"/>
        <w:numPr>
          <w:ilvl w:val="0"/>
          <w:numId w:val="20"/>
        </w:numPr>
        <w:spacing w:after="160" w:line="259" w:lineRule="auto"/>
        <w:rPr>
          <w:rFonts w:eastAsiaTheme="majorEastAsia" w:cstheme="majorBidi"/>
        </w:rPr>
      </w:pPr>
      <w:r w:rsidRPr="00424272">
        <w:rPr>
          <w:rFonts w:eastAsiaTheme="majorEastAsia" w:cstheme="majorBidi"/>
        </w:rPr>
        <w:t xml:space="preserve"> The </w:t>
      </w:r>
      <w:r w:rsidRPr="00424272">
        <w:rPr>
          <w:rFonts w:eastAsiaTheme="majorEastAsia" w:cstheme="majorBidi"/>
          <w:b/>
        </w:rPr>
        <w:t>FROM</w:t>
      </w:r>
      <w:r w:rsidRPr="00424272">
        <w:rPr>
          <w:rFonts w:eastAsiaTheme="majorEastAsia" w:cstheme="majorBidi"/>
        </w:rPr>
        <w:t xml:space="preserve"> instruction points to the </w:t>
      </w:r>
      <w:r w:rsidRPr="00424272">
        <w:rPr>
          <w:rFonts w:eastAsiaTheme="majorEastAsia" w:cstheme="majorBidi"/>
          <w:b/>
        </w:rPr>
        <w:t>mcr.microsoft.com/windows/</w:t>
      </w:r>
      <w:proofErr w:type="spellStart"/>
      <w:r w:rsidRPr="00424272">
        <w:rPr>
          <w:rFonts w:eastAsiaTheme="majorEastAsia" w:cstheme="majorBidi"/>
          <w:b/>
        </w:rPr>
        <w:t>servercore</w:t>
      </w:r>
      <w:proofErr w:type="spellEnd"/>
      <w:r w:rsidRPr="00424272">
        <w:rPr>
          <w:rFonts w:eastAsiaTheme="majorEastAsia" w:cstheme="majorBidi"/>
        </w:rPr>
        <w:t xml:space="preserve"> to be used as a base image for the new container image.   </w:t>
      </w:r>
    </w:p>
    <w:p w14:paraId="2DFB4480" w14:textId="666EF57C" w:rsidR="00424272" w:rsidRPr="00424272" w:rsidRDefault="00424272" w:rsidP="00424272">
      <w:pPr>
        <w:pStyle w:val="ListParagraph"/>
        <w:numPr>
          <w:ilvl w:val="0"/>
          <w:numId w:val="20"/>
        </w:numPr>
        <w:spacing w:after="160" w:line="259" w:lineRule="auto"/>
        <w:rPr>
          <w:rFonts w:eastAsiaTheme="majorEastAsia" w:cstheme="majorBidi"/>
        </w:rPr>
      </w:pPr>
      <w:r w:rsidRPr="00424272">
        <w:rPr>
          <w:rFonts w:eastAsiaTheme="majorEastAsia" w:cstheme="majorBidi"/>
        </w:rPr>
        <w:t xml:space="preserve"> The </w:t>
      </w:r>
      <w:r w:rsidRPr="00424272">
        <w:rPr>
          <w:rFonts w:eastAsiaTheme="majorEastAsia" w:cstheme="majorBidi"/>
          <w:b/>
        </w:rPr>
        <w:t>RUN</w:t>
      </w:r>
      <w:r w:rsidRPr="00424272">
        <w:rPr>
          <w:rFonts w:eastAsiaTheme="majorEastAsia" w:cstheme="majorBidi"/>
        </w:rPr>
        <w:t xml:space="preserve"> instruction executes PowerShell to install Windows Feature "Web Server" (IIS Server).  </w:t>
      </w:r>
    </w:p>
    <w:p w14:paraId="1B7FB0F4" w14:textId="2CEF698B" w:rsidR="00424272" w:rsidRPr="00424272" w:rsidRDefault="00424272" w:rsidP="00424272">
      <w:pPr>
        <w:pStyle w:val="ListParagraph"/>
        <w:numPr>
          <w:ilvl w:val="0"/>
          <w:numId w:val="20"/>
        </w:numPr>
        <w:spacing w:after="160" w:line="259" w:lineRule="auto"/>
        <w:rPr>
          <w:rFonts w:eastAsiaTheme="majorEastAsia" w:cstheme="majorBidi"/>
        </w:rPr>
      </w:pPr>
      <w:r w:rsidRPr="00424272">
        <w:rPr>
          <w:rFonts w:eastAsiaTheme="majorEastAsia" w:cstheme="majorBidi"/>
        </w:rPr>
        <w:t xml:space="preserve"> The next command is the </w:t>
      </w:r>
      <w:r w:rsidRPr="00424272">
        <w:rPr>
          <w:rFonts w:eastAsiaTheme="majorEastAsia" w:cstheme="majorBidi"/>
          <w:b/>
        </w:rPr>
        <w:t>ADD</w:t>
      </w:r>
      <w:r w:rsidRPr="00424272">
        <w:rPr>
          <w:rFonts w:eastAsiaTheme="majorEastAsia" w:cstheme="majorBidi"/>
        </w:rPr>
        <w:t xml:space="preserve"> instruction which copies the </w:t>
      </w:r>
      <w:r w:rsidRPr="00424272">
        <w:rPr>
          <w:rFonts w:eastAsiaTheme="majorEastAsia" w:cstheme="majorBidi"/>
          <w:b/>
        </w:rPr>
        <w:t>ServiceMonitor.exe</w:t>
      </w:r>
      <w:r w:rsidRPr="00424272">
        <w:rPr>
          <w:rFonts w:eastAsiaTheme="majorEastAsia" w:cstheme="majorBidi"/>
        </w:rPr>
        <w:t xml:space="preserve"> utility to the container image. The </w:t>
      </w:r>
      <w:r w:rsidRPr="00424272">
        <w:rPr>
          <w:rFonts w:eastAsiaTheme="majorEastAsia" w:cstheme="majorBidi"/>
          <w:b/>
        </w:rPr>
        <w:t>ServiceMonitor.exe</w:t>
      </w:r>
      <w:r w:rsidRPr="00424272">
        <w:rPr>
          <w:rFonts w:eastAsiaTheme="majorEastAsia" w:cstheme="majorBidi"/>
        </w:rPr>
        <w:t xml:space="preserve"> is a utility that monitors </w:t>
      </w:r>
      <w:r w:rsidRPr="00424272">
        <w:rPr>
          <w:rFonts w:eastAsiaTheme="majorEastAsia" w:cstheme="majorBidi"/>
          <w:b/>
        </w:rPr>
        <w:t>w3svc</w:t>
      </w:r>
      <w:r>
        <w:rPr>
          <w:rFonts w:eastAsiaTheme="majorEastAsia" w:cstheme="majorBidi"/>
        </w:rPr>
        <w:t xml:space="preserve"> </w:t>
      </w:r>
      <w:r w:rsidRPr="00424272">
        <w:rPr>
          <w:rFonts w:eastAsiaTheme="majorEastAsia" w:cstheme="majorBidi"/>
        </w:rPr>
        <w:t xml:space="preserve">service inside the container, if the service fails, the exe fails, so Docker knows the container is unhealthy. The </w:t>
      </w:r>
      <w:r w:rsidRPr="00424272">
        <w:rPr>
          <w:rFonts w:eastAsiaTheme="majorEastAsia" w:cstheme="majorBidi"/>
          <w:b/>
        </w:rPr>
        <w:t>ServiceMonitor.exe</w:t>
      </w:r>
      <w:r w:rsidRPr="00424272">
        <w:rPr>
          <w:rFonts w:eastAsiaTheme="majorEastAsia" w:cstheme="majorBidi"/>
        </w:rPr>
        <w:t xml:space="preserve"> is developed and released by Microsoft</w:t>
      </w:r>
      <w:r>
        <w:rPr>
          <w:rFonts w:eastAsiaTheme="majorEastAsia" w:cstheme="majorBidi"/>
        </w:rPr>
        <w:t xml:space="preserve">: </w:t>
      </w:r>
      <w:hyperlink r:id="rId25" w:history="1">
        <w:r w:rsidRPr="00691DFA">
          <w:rPr>
            <w:rStyle w:val="Hyperlink"/>
            <w:rFonts w:eastAsiaTheme="majorEastAsia" w:cstheme="majorBidi"/>
          </w:rPr>
          <w:t>https://github.com/microsoft/iis-docker/tree/master/windowsservercore-ltsc2019</w:t>
        </w:r>
      </w:hyperlink>
      <w:r>
        <w:rPr>
          <w:rFonts w:eastAsiaTheme="majorEastAsia" w:cstheme="majorBidi"/>
        </w:rPr>
        <w:t xml:space="preserve"> </w:t>
      </w:r>
    </w:p>
    <w:p w14:paraId="0CB43AF0" w14:textId="1312E8FE" w:rsidR="00424272" w:rsidRPr="00424272" w:rsidRDefault="00424272" w:rsidP="00424272">
      <w:pPr>
        <w:pStyle w:val="ListParagraph"/>
        <w:numPr>
          <w:ilvl w:val="0"/>
          <w:numId w:val="20"/>
        </w:numPr>
        <w:spacing w:after="160" w:line="259" w:lineRule="auto"/>
        <w:rPr>
          <w:rFonts w:eastAsiaTheme="majorEastAsia" w:cstheme="majorBidi"/>
        </w:rPr>
      </w:pPr>
      <w:r w:rsidRPr="00424272">
        <w:rPr>
          <w:rFonts w:eastAsiaTheme="majorEastAsia" w:cstheme="majorBidi"/>
        </w:rPr>
        <w:t xml:space="preserve">The </w:t>
      </w:r>
      <w:r w:rsidRPr="00424272">
        <w:rPr>
          <w:rFonts w:eastAsiaTheme="majorEastAsia" w:cstheme="majorBidi"/>
          <w:b/>
        </w:rPr>
        <w:t>EXPOSE</w:t>
      </w:r>
      <w:r w:rsidRPr="00424272">
        <w:rPr>
          <w:rFonts w:eastAsiaTheme="majorEastAsia" w:cstheme="majorBidi"/>
        </w:rPr>
        <w:t xml:space="preserve"> </w:t>
      </w:r>
      <w:r w:rsidR="00831D06" w:rsidRPr="00831D06">
        <w:rPr>
          <w:rFonts w:eastAsiaTheme="majorEastAsia" w:cstheme="majorBidi"/>
        </w:rPr>
        <w:t>instruction does not actually publish the port. It functions as a type of documentation between the person who builds the image and the person who runs the container, about which ports are intended to be published.</w:t>
      </w:r>
    </w:p>
    <w:p w14:paraId="7945C8CC" w14:textId="0F60EBDE" w:rsidR="00424272" w:rsidRPr="00424272" w:rsidRDefault="00424272" w:rsidP="00424272">
      <w:pPr>
        <w:pStyle w:val="ListParagraph"/>
        <w:numPr>
          <w:ilvl w:val="0"/>
          <w:numId w:val="20"/>
        </w:numPr>
        <w:spacing w:after="160" w:line="259" w:lineRule="auto"/>
        <w:rPr>
          <w:rFonts w:eastAsiaTheme="majorEastAsia" w:cstheme="majorBidi"/>
        </w:rPr>
      </w:pPr>
      <w:r w:rsidRPr="00424272">
        <w:rPr>
          <w:rFonts w:eastAsiaTheme="majorEastAsia" w:cstheme="majorBidi"/>
        </w:rPr>
        <w:t xml:space="preserve"> Finally, the </w:t>
      </w:r>
      <w:r w:rsidRPr="00EA3450">
        <w:rPr>
          <w:rFonts w:eastAsiaTheme="majorEastAsia" w:cstheme="majorBidi"/>
          <w:b/>
        </w:rPr>
        <w:t>ENTRYPOINT</w:t>
      </w:r>
      <w:r w:rsidRPr="00424272">
        <w:rPr>
          <w:rFonts w:eastAsiaTheme="majorEastAsia" w:cstheme="majorBidi"/>
        </w:rPr>
        <w:t xml:space="preserve"> instruction makes sure that monitoring of </w:t>
      </w:r>
      <w:r w:rsidRPr="00EA3450">
        <w:rPr>
          <w:rFonts w:eastAsiaTheme="majorEastAsia" w:cstheme="majorBidi"/>
          <w:b/>
        </w:rPr>
        <w:t>w3svc</w:t>
      </w:r>
      <w:r w:rsidRPr="00424272">
        <w:rPr>
          <w:rFonts w:eastAsiaTheme="majorEastAsia" w:cstheme="majorBidi"/>
        </w:rPr>
        <w:t xml:space="preserve"> begins immediately as soon as container starts running. This is what will keep the container in running state.       </w:t>
      </w:r>
    </w:p>
    <w:p w14:paraId="6C242B4C" w14:textId="77777777" w:rsidR="00D9101F" w:rsidRPr="00424272" w:rsidRDefault="00D9101F" w:rsidP="00424272">
      <w:pPr>
        <w:spacing w:after="160" w:line="259" w:lineRule="auto"/>
        <w:ind w:left="1080"/>
        <w:contextualSpacing/>
        <w:rPr>
          <w:rFonts w:eastAsiaTheme="majorEastAsia" w:cstheme="majorBidi"/>
        </w:rPr>
      </w:pPr>
    </w:p>
    <w:p w14:paraId="429E05CF" w14:textId="4918D0F1" w:rsidR="00D9101F" w:rsidRPr="00D9101F" w:rsidRDefault="00D9101F" w:rsidP="00A73658">
      <w:pPr>
        <w:numPr>
          <w:ilvl w:val="0"/>
          <w:numId w:val="8"/>
        </w:numPr>
        <w:spacing w:after="160" w:line="259" w:lineRule="auto"/>
        <w:contextualSpacing/>
        <w:rPr>
          <w:rFonts w:eastAsiaTheme="majorEastAsia" w:cstheme="majorBidi"/>
        </w:rPr>
      </w:pPr>
      <w:r w:rsidRPr="00D9101F">
        <w:rPr>
          <w:rFonts w:eastAsiaTheme="majorEastAsia" w:cstheme="majorBidi"/>
        </w:rPr>
        <w:t>To build the new image with IIS installed on it run the command “</w:t>
      </w:r>
      <w:r w:rsidRPr="00CF0A69">
        <w:rPr>
          <w:rFonts w:ascii="Consolas" w:hAnsi="Consolas"/>
          <w:b/>
          <w:color w:val="000000"/>
        </w:rPr>
        <w:t xml:space="preserve">docker build -t </w:t>
      </w:r>
      <w:proofErr w:type="gramStart"/>
      <w:r w:rsidRPr="00CF0A69">
        <w:rPr>
          <w:rFonts w:ascii="Consolas" w:hAnsi="Consolas"/>
          <w:b/>
          <w:color w:val="000000"/>
        </w:rPr>
        <w:t>myiis:v</w:t>
      </w:r>
      <w:proofErr w:type="gramEnd"/>
      <w:r w:rsidRPr="00CF0A69">
        <w:rPr>
          <w:rFonts w:ascii="Consolas" w:hAnsi="Consolas"/>
          <w:b/>
          <w:color w:val="000000"/>
        </w:rPr>
        <w:t>1 .</w:t>
      </w:r>
      <w:r w:rsidRPr="00D9101F">
        <w:rPr>
          <w:rFonts w:eastAsiaTheme="majorEastAsia" w:cstheme="majorBidi"/>
        </w:rPr>
        <w:t>”. This command builds a new container image with name “</w:t>
      </w:r>
      <w:proofErr w:type="spellStart"/>
      <w:r w:rsidRPr="00D9101F">
        <w:rPr>
          <w:rFonts w:eastAsiaTheme="majorEastAsia" w:cstheme="majorBidi"/>
          <w:b/>
          <w:bCs/>
        </w:rPr>
        <w:t>myiis</w:t>
      </w:r>
      <w:proofErr w:type="spellEnd"/>
      <w:r w:rsidRPr="00D9101F">
        <w:rPr>
          <w:rFonts w:eastAsiaTheme="majorEastAsia" w:cstheme="majorBidi"/>
        </w:rPr>
        <w:t>” and tag “</w:t>
      </w:r>
      <w:r w:rsidRPr="00D9101F">
        <w:rPr>
          <w:rFonts w:eastAsiaTheme="majorEastAsia" w:cstheme="majorBidi"/>
          <w:b/>
          <w:bCs/>
        </w:rPr>
        <w:t>v1</w:t>
      </w:r>
      <w:r w:rsidRPr="00D9101F">
        <w:rPr>
          <w:rFonts w:eastAsiaTheme="majorEastAsia" w:cstheme="majorBidi"/>
        </w:rPr>
        <w:t xml:space="preserve">”. That tag conveniently tells everyone about the information of version of the image.  Please note that the STEP 3/6 of the build process performs the installation of </w:t>
      </w:r>
      <w:proofErr w:type="gramStart"/>
      <w:r w:rsidRPr="00D9101F">
        <w:rPr>
          <w:rFonts w:eastAsiaTheme="majorEastAsia" w:cstheme="majorBidi"/>
        </w:rPr>
        <w:t>Web-Server</w:t>
      </w:r>
      <w:proofErr w:type="gramEnd"/>
      <w:r w:rsidRPr="00D9101F">
        <w:rPr>
          <w:rFonts w:eastAsiaTheme="majorEastAsia" w:cstheme="majorBidi"/>
        </w:rPr>
        <w:t xml:space="preserve"> (IIS Ser</w:t>
      </w:r>
      <w:r w:rsidR="005541C4">
        <w:rPr>
          <w:rFonts w:eastAsiaTheme="majorEastAsia" w:cstheme="majorBidi"/>
        </w:rPr>
        <w:t>v</w:t>
      </w:r>
      <w:r w:rsidRPr="00D9101F">
        <w:rPr>
          <w:rFonts w:eastAsiaTheme="majorEastAsia" w:cstheme="majorBidi"/>
        </w:rPr>
        <w:t>er) and may take few minutes. Eventually you should see the results like following.</w:t>
      </w:r>
    </w:p>
    <w:p w14:paraId="4351B223" w14:textId="0B8219E5" w:rsidR="00D9101F" w:rsidRPr="00D9101F" w:rsidRDefault="00D9101F" w:rsidP="00D9101F">
      <w:pPr>
        <w:ind w:left="1068"/>
        <w:contextualSpacing/>
        <w:rPr>
          <w:rFonts w:cstheme="majorHAnsi"/>
        </w:rPr>
      </w:pPr>
    </w:p>
    <w:p w14:paraId="302BBDAF" w14:textId="598C12A9" w:rsidR="00D9101F" w:rsidRPr="00D9101F" w:rsidRDefault="00CF0A69" w:rsidP="0055179E">
      <w:pPr>
        <w:ind w:left="1068" w:firstLine="372"/>
        <w:contextualSpacing/>
        <w:rPr>
          <w:rFonts w:cstheme="majorHAnsi"/>
        </w:rPr>
      </w:pPr>
      <w:r>
        <w:rPr>
          <w:noProof/>
        </w:rPr>
        <w:lastRenderedPageBreak/>
        <w:drawing>
          <wp:inline distT="0" distB="0" distL="0" distR="0" wp14:anchorId="789BDEA2" wp14:editId="4CA7D399">
            <wp:extent cx="4817889" cy="3618564"/>
            <wp:effectExtent l="0" t="0" r="1905" b="1270"/>
            <wp:docPr id="660986423"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6692" cy="3632686"/>
                    </a:xfrm>
                    <a:prstGeom prst="rect">
                      <a:avLst/>
                    </a:prstGeom>
                  </pic:spPr>
                </pic:pic>
              </a:graphicData>
            </a:graphic>
          </wp:inline>
        </w:drawing>
      </w:r>
    </w:p>
    <w:p w14:paraId="1918BBAB" w14:textId="73B1652E" w:rsidR="00D9101F" w:rsidRPr="00D9101F" w:rsidRDefault="00D9101F" w:rsidP="00D9101F">
      <w:pPr>
        <w:ind w:left="1068"/>
        <w:contextualSpacing/>
        <w:rPr>
          <w:rFonts w:cstheme="majorHAnsi"/>
        </w:rPr>
      </w:pPr>
    </w:p>
    <w:p w14:paraId="64E44179" w14:textId="77777777" w:rsidR="00D9101F" w:rsidRPr="00D9101F" w:rsidRDefault="00D9101F" w:rsidP="00A73658">
      <w:pPr>
        <w:numPr>
          <w:ilvl w:val="0"/>
          <w:numId w:val="8"/>
        </w:numPr>
        <w:spacing w:after="160" w:line="259" w:lineRule="auto"/>
        <w:contextualSpacing/>
        <w:rPr>
          <w:rFonts w:eastAsiaTheme="majorEastAsia" w:cstheme="majorBidi"/>
        </w:rPr>
      </w:pPr>
      <w:r w:rsidRPr="00D9101F">
        <w:rPr>
          <w:rFonts w:eastAsiaTheme="majorEastAsia" w:cstheme="majorBidi"/>
        </w:rPr>
        <w:t>Now you can a run a new container based on “</w:t>
      </w:r>
      <w:proofErr w:type="gramStart"/>
      <w:r w:rsidRPr="00D9101F">
        <w:rPr>
          <w:rFonts w:eastAsiaTheme="majorEastAsia" w:cstheme="majorBidi"/>
          <w:b/>
          <w:bCs/>
        </w:rPr>
        <w:t>myiis:v</w:t>
      </w:r>
      <w:proofErr w:type="gramEnd"/>
      <w:r w:rsidRPr="00D9101F">
        <w:rPr>
          <w:rFonts w:eastAsiaTheme="majorEastAsia" w:cstheme="majorBidi"/>
          <w:b/>
          <w:bCs/>
        </w:rPr>
        <w:t>1”</w:t>
      </w:r>
      <w:r w:rsidRPr="00D9101F">
        <w:rPr>
          <w:rFonts w:eastAsiaTheme="majorEastAsia" w:cstheme="majorBidi"/>
        </w:rPr>
        <w:t xml:space="preserve"> image by using command (please type this one in instead of copy and pasting it, tends to have issues with copy pasting)</w:t>
      </w:r>
      <w:r w:rsidRPr="00D9101F">
        <w:rPr>
          <w:rFonts w:eastAsiaTheme="majorEastAsia" w:cstheme="majorBidi"/>
        </w:rPr>
        <w:br/>
        <w:t>“</w:t>
      </w:r>
      <w:r w:rsidRPr="00B43C12">
        <w:rPr>
          <w:rFonts w:ascii="Consolas" w:hAnsi="Consolas"/>
          <w:b/>
          <w:color w:val="000000"/>
        </w:rPr>
        <w:t>docker run -d –p 80:80 myiis:v1</w:t>
      </w:r>
      <w:r w:rsidRPr="00D9101F">
        <w:rPr>
          <w:rFonts w:eastAsiaTheme="majorEastAsia" w:cstheme="majorBidi"/>
        </w:rPr>
        <w:t xml:space="preserve">”. </w:t>
      </w:r>
    </w:p>
    <w:p w14:paraId="23B09B32" w14:textId="77777777" w:rsidR="00D9101F" w:rsidRPr="00D9101F" w:rsidRDefault="00D9101F" w:rsidP="00D9101F">
      <w:pPr>
        <w:ind w:left="1068"/>
        <w:contextualSpacing/>
        <w:rPr>
          <w:rFonts w:cstheme="majorHAnsi"/>
        </w:rPr>
      </w:pPr>
    </w:p>
    <w:p w14:paraId="493E97A4" w14:textId="5AEDBDE6" w:rsidR="00D9101F" w:rsidRPr="00D9101F" w:rsidRDefault="00CF0A69" w:rsidP="00D9101F">
      <w:pPr>
        <w:ind w:left="1068" w:firstLine="372"/>
        <w:contextualSpacing/>
        <w:jc w:val="center"/>
        <w:rPr>
          <w:rFonts w:cstheme="majorHAnsi"/>
        </w:rPr>
      </w:pPr>
      <w:r>
        <w:rPr>
          <w:noProof/>
        </w:rPr>
        <w:drawing>
          <wp:inline distT="0" distB="0" distL="0" distR="0" wp14:anchorId="6D9B05B5" wp14:editId="3C02720F">
            <wp:extent cx="5415004" cy="371478"/>
            <wp:effectExtent l="0" t="0" r="0" b="0"/>
            <wp:docPr id="21158816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415004" cy="371478"/>
                    </a:xfrm>
                    <a:prstGeom prst="rect">
                      <a:avLst/>
                    </a:prstGeom>
                  </pic:spPr>
                </pic:pic>
              </a:graphicData>
            </a:graphic>
          </wp:inline>
        </w:drawing>
      </w:r>
    </w:p>
    <w:p w14:paraId="014C5D8D" w14:textId="77777777" w:rsidR="00D9101F" w:rsidRPr="00D9101F" w:rsidRDefault="00D9101F" w:rsidP="00D9101F">
      <w:pPr>
        <w:ind w:left="1068"/>
        <w:contextualSpacing/>
        <w:rPr>
          <w:rFonts w:cstheme="majorHAnsi"/>
        </w:rPr>
      </w:pPr>
    </w:p>
    <w:p w14:paraId="1095E13F" w14:textId="77777777" w:rsidR="005541C4" w:rsidRPr="005541C4" w:rsidRDefault="005541C4" w:rsidP="005541C4">
      <w:pPr>
        <w:numPr>
          <w:ilvl w:val="0"/>
          <w:numId w:val="8"/>
        </w:numPr>
        <w:contextualSpacing/>
        <w:rPr>
          <w:rFonts w:eastAsiaTheme="majorEastAsia" w:cstheme="majorBidi"/>
        </w:rPr>
      </w:pPr>
      <w:r w:rsidRPr="005541C4">
        <w:rPr>
          <w:rFonts w:eastAsiaTheme="majorEastAsia" w:cstheme="majorBidi"/>
        </w:rPr>
        <w:t xml:space="preserve">The container ID is shown after the run command (“154” in the above screenshot), or by using “docker </w:t>
      </w:r>
      <w:proofErr w:type="spellStart"/>
      <w:r w:rsidRPr="005541C4">
        <w:rPr>
          <w:rFonts w:eastAsiaTheme="majorEastAsia" w:cstheme="majorBidi"/>
        </w:rPr>
        <w:t>ps</w:t>
      </w:r>
      <w:proofErr w:type="spellEnd"/>
      <w:r w:rsidRPr="005541C4">
        <w:rPr>
          <w:rFonts w:eastAsiaTheme="majorEastAsia" w:cstheme="majorBidi"/>
        </w:rPr>
        <w:t>”.  To get the IP address of the container, run the following command:</w:t>
      </w:r>
    </w:p>
    <w:p w14:paraId="60EEF97D" w14:textId="77777777" w:rsidR="005541C4" w:rsidRPr="005541C4" w:rsidRDefault="005541C4" w:rsidP="005541C4">
      <w:pPr>
        <w:ind w:left="1068"/>
        <w:contextualSpacing/>
        <w:rPr>
          <w:rFonts w:eastAsiaTheme="majorEastAsia" w:cstheme="majorBidi"/>
        </w:rPr>
      </w:pPr>
    </w:p>
    <w:p w14:paraId="4AE614D0" w14:textId="77777777" w:rsidR="005541C4" w:rsidRPr="005541C4" w:rsidRDefault="005541C4" w:rsidP="0055179E">
      <w:pPr>
        <w:ind w:left="1068" w:firstLine="372"/>
        <w:contextualSpacing/>
        <w:rPr>
          <w:rFonts w:eastAsiaTheme="majorEastAsia" w:cstheme="majorBidi"/>
        </w:rPr>
      </w:pPr>
      <w:r w:rsidRPr="005541C4">
        <w:rPr>
          <w:rFonts w:eastAsiaTheme="majorEastAsia" w:cstheme="majorBidi"/>
        </w:rPr>
        <w:t>docker inspect &lt;container id&gt; | FINDSTR "</w:t>
      </w:r>
      <w:proofErr w:type="spellStart"/>
      <w:r w:rsidRPr="005541C4">
        <w:rPr>
          <w:rFonts w:eastAsiaTheme="majorEastAsia" w:cstheme="majorBidi"/>
        </w:rPr>
        <w:t>IPAddress</w:t>
      </w:r>
      <w:proofErr w:type="spellEnd"/>
      <w:r w:rsidRPr="005541C4">
        <w:rPr>
          <w:rFonts w:eastAsiaTheme="majorEastAsia" w:cstheme="majorBidi"/>
        </w:rPr>
        <w:t>"</w:t>
      </w:r>
    </w:p>
    <w:p w14:paraId="77B958AF" w14:textId="77777777" w:rsidR="005541C4" w:rsidRPr="005541C4" w:rsidRDefault="005541C4" w:rsidP="005541C4">
      <w:pPr>
        <w:ind w:left="1068"/>
        <w:contextualSpacing/>
        <w:rPr>
          <w:rFonts w:eastAsiaTheme="majorEastAsia" w:cstheme="majorBidi"/>
        </w:rPr>
      </w:pPr>
    </w:p>
    <w:p w14:paraId="1C8C2BB6" w14:textId="2142217A" w:rsidR="005541C4" w:rsidRPr="005541C4" w:rsidRDefault="00CF0A69" w:rsidP="0055179E">
      <w:pPr>
        <w:ind w:left="1068" w:firstLine="372"/>
        <w:contextualSpacing/>
        <w:rPr>
          <w:rFonts w:eastAsiaTheme="majorEastAsia" w:cstheme="majorBidi"/>
        </w:rPr>
      </w:pPr>
      <w:r>
        <w:rPr>
          <w:noProof/>
        </w:rPr>
        <w:drawing>
          <wp:inline distT="0" distB="0" distL="0" distR="0" wp14:anchorId="010B0B02" wp14:editId="5036E94B">
            <wp:extent cx="5395952" cy="676280"/>
            <wp:effectExtent l="0" t="0" r="0" b="0"/>
            <wp:docPr id="208799721"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395952" cy="676280"/>
                    </a:xfrm>
                    <a:prstGeom prst="rect">
                      <a:avLst/>
                    </a:prstGeom>
                  </pic:spPr>
                </pic:pic>
              </a:graphicData>
            </a:graphic>
          </wp:inline>
        </w:drawing>
      </w:r>
    </w:p>
    <w:p w14:paraId="48759B97" w14:textId="77777777" w:rsidR="005541C4" w:rsidRPr="005541C4" w:rsidRDefault="005541C4" w:rsidP="005541C4">
      <w:pPr>
        <w:ind w:left="1068"/>
        <w:contextualSpacing/>
        <w:rPr>
          <w:rFonts w:eastAsiaTheme="majorEastAsia" w:cstheme="majorBidi"/>
        </w:rPr>
      </w:pPr>
    </w:p>
    <w:p w14:paraId="62DECBB7" w14:textId="77777777" w:rsidR="005541C4" w:rsidRPr="005541C4" w:rsidRDefault="005541C4" w:rsidP="005541C4">
      <w:pPr>
        <w:numPr>
          <w:ilvl w:val="0"/>
          <w:numId w:val="8"/>
        </w:numPr>
        <w:contextualSpacing/>
        <w:rPr>
          <w:rFonts w:eastAsiaTheme="majorEastAsia" w:cstheme="majorBidi"/>
        </w:rPr>
      </w:pPr>
      <w:r w:rsidRPr="005541C4">
        <w:rPr>
          <w:rFonts w:eastAsiaTheme="majorEastAsia" w:cstheme="majorBidi"/>
        </w:rPr>
        <w:t xml:space="preserve">Open any web browser of your choice and browse to the IP address from the previous step. </w:t>
      </w:r>
    </w:p>
    <w:p w14:paraId="183A1FD9" w14:textId="1DF14188" w:rsidR="005541C4" w:rsidRPr="005541C4" w:rsidRDefault="00CF0A69" w:rsidP="0055179E">
      <w:pPr>
        <w:ind w:left="1068" w:firstLine="372"/>
        <w:contextualSpacing/>
        <w:rPr>
          <w:rFonts w:eastAsiaTheme="majorEastAsia" w:cstheme="majorBidi"/>
        </w:rPr>
      </w:pPr>
      <w:r>
        <w:rPr>
          <w:noProof/>
        </w:rPr>
        <w:lastRenderedPageBreak/>
        <w:drawing>
          <wp:inline distT="0" distB="0" distL="0" distR="0" wp14:anchorId="4B6BD0AD" wp14:editId="43064044">
            <wp:extent cx="4610420" cy="3578001"/>
            <wp:effectExtent l="0" t="0" r="0" b="3810"/>
            <wp:docPr id="378413052"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3170" cy="3580135"/>
                    </a:xfrm>
                    <a:prstGeom prst="rect">
                      <a:avLst/>
                    </a:prstGeom>
                  </pic:spPr>
                </pic:pic>
              </a:graphicData>
            </a:graphic>
          </wp:inline>
        </w:drawing>
      </w:r>
    </w:p>
    <w:p w14:paraId="229E90F4" w14:textId="77777777" w:rsidR="00D9101F" w:rsidRPr="00D9101F" w:rsidRDefault="00D9101F" w:rsidP="00D9101F">
      <w:pPr>
        <w:ind w:left="1068"/>
        <w:contextualSpacing/>
        <w:rPr>
          <w:rFonts w:cstheme="majorHAnsi"/>
        </w:rPr>
      </w:pPr>
    </w:p>
    <w:p w14:paraId="4383E4BF" w14:textId="77777777" w:rsidR="00CF0A69" w:rsidRDefault="00CC5710" w:rsidP="00CF0A69">
      <w:pPr>
        <w:ind w:left="1440"/>
        <w:contextualSpacing/>
        <w:rPr>
          <w:rFonts w:eastAsiaTheme="majorEastAsia" w:cstheme="majorBidi"/>
          <w:i/>
          <w:iCs/>
        </w:rPr>
      </w:pPr>
      <w:r w:rsidRPr="007A7594">
        <w:rPr>
          <w:rFonts w:eastAsiaTheme="majorEastAsia" w:cstheme="majorBidi"/>
          <w:i/>
          <w:iCs/>
        </w:rPr>
        <w:t xml:space="preserve">Note:  </w:t>
      </w:r>
      <w:r w:rsidR="00CF0A69" w:rsidRPr="00CF0A69">
        <w:rPr>
          <w:rFonts w:eastAsiaTheme="majorEastAsia" w:cstheme="majorBidi"/>
          <w:i/>
          <w:iCs/>
        </w:rPr>
        <w:t xml:space="preserve">In the Windows world, the loopback address might not work depending on the kernel version (due to of a limitation in the default NAT network stack), only the external request routing would work. </w:t>
      </w:r>
    </w:p>
    <w:p w14:paraId="5B8B6131" w14:textId="22E358AD" w:rsidR="00CC5710" w:rsidRPr="007A7594" w:rsidRDefault="00CF0A69" w:rsidP="00CC5710">
      <w:pPr>
        <w:ind w:left="1440"/>
        <w:contextualSpacing/>
        <w:rPr>
          <w:rFonts w:eastAsiaTheme="majorEastAsia" w:cstheme="majorBidi"/>
          <w:i/>
          <w:iCs/>
        </w:rPr>
      </w:pPr>
      <w:r w:rsidRPr="00CF0A69">
        <w:rPr>
          <w:rFonts w:eastAsiaTheme="majorEastAsia" w:cstheme="majorBidi"/>
          <w:i/>
          <w:iCs/>
        </w:rPr>
        <w:t xml:space="preserve">In the case of the Lab </w:t>
      </w:r>
      <w:proofErr w:type="gramStart"/>
      <w:r w:rsidRPr="00CF0A69">
        <w:rPr>
          <w:rFonts w:eastAsiaTheme="majorEastAsia" w:cstheme="majorBidi"/>
          <w:i/>
          <w:iCs/>
        </w:rPr>
        <w:t>On</w:t>
      </w:r>
      <w:proofErr w:type="gramEnd"/>
      <w:r w:rsidRPr="00CF0A69">
        <w:rPr>
          <w:rFonts w:eastAsiaTheme="majorEastAsia" w:cstheme="majorBidi"/>
          <w:i/>
          <w:iCs/>
        </w:rPr>
        <w:t xml:space="preserve"> Demand VM pre-provisioned for the workshop, we can also open the brow</w:t>
      </w:r>
      <w:r>
        <w:rPr>
          <w:rFonts w:eastAsiaTheme="majorEastAsia" w:cstheme="majorBidi"/>
          <w:i/>
          <w:iCs/>
        </w:rPr>
        <w:t>s</w:t>
      </w:r>
      <w:r w:rsidRPr="00CF0A69">
        <w:rPr>
          <w:rFonts w:eastAsiaTheme="majorEastAsia" w:cstheme="majorBidi"/>
          <w:i/>
          <w:iCs/>
        </w:rPr>
        <w:t xml:space="preserve">er and go to http://localhost to see the site.  </w:t>
      </w:r>
      <w:r w:rsidR="00705039">
        <w:rPr>
          <w:rFonts w:eastAsiaTheme="majorEastAsia" w:cstheme="majorBidi"/>
          <w:i/>
          <w:iCs/>
        </w:rPr>
        <w:t xml:space="preserve">If your demo VM allows, feel free to demonstrate both approaches. </w:t>
      </w:r>
    </w:p>
    <w:p w14:paraId="1122F131" w14:textId="77777777" w:rsidR="00264440" w:rsidRDefault="00264440" w:rsidP="0055179E">
      <w:pPr>
        <w:spacing w:after="120"/>
        <w:ind w:right="144"/>
      </w:pPr>
    </w:p>
    <w:p w14:paraId="28BCCDC0" w14:textId="1D69DF80" w:rsidR="00264440" w:rsidRDefault="00264440" w:rsidP="00264440">
      <w:pPr>
        <w:pStyle w:val="ExerciseHeading"/>
      </w:pPr>
      <w:bookmarkStart w:id="10" w:name="_Toc490053067"/>
      <w:bookmarkStart w:id="11" w:name="_Toc8394644"/>
      <w:commentRangeStart w:id="12"/>
      <w:r>
        <w:t>Demo 3</w:t>
      </w:r>
      <w:commentRangeEnd w:id="12"/>
      <w:r w:rsidR="00903089">
        <w:rPr>
          <w:rStyle w:val="CommentReference"/>
          <w:rFonts w:asciiTheme="majorHAnsi" w:eastAsiaTheme="minorHAnsi" w:hAnsiTheme="majorHAnsi" w:cstheme="minorBidi"/>
          <w:b w:val="0"/>
          <w:bCs w:val="0"/>
          <w:color w:val="auto"/>
        </w:rPr>
        <w:commentReference w:id="12"/>
      </w:r>
      <w:r>
        <w:t xml:space="preserve">:  </w:t>
      </w:r>
      <w:bookmarkEnd w:id="10"/>
      <w:r>
        <w:t>Building and Running ASP.NET 4.</w:t>
      </w:r>
      <w:r w:rsidR="00705039">
        <w:t>7</w:t>
      </w:r>
      <w:r>
        <w:t xml:space="preserve"> Application in a Container Image</w:t>
      </w:r>
      <w:bookmarkEnd w:id="11"/>
      <w:r>
        <w:t xml:space="preserve"> </w:t>
      </w:r>
    </w:p>
    <w:p w14:paraId="72E7419A" w14:textId="146F073D" w:rsidR="008F220F" w:rsidRPr="008C667B" w:rsidRDefault="00264440" w:rsidP="008C667B">
      <w:pPr>
        <w:pStyle w:val="ListParagraph"/>
        <w:numPr>
          <w:ilvl w:val="0"/>
          <w:numId w:val="27"/>
        </w:numPr>
        <w:spacing w:after="0"/>
        <w:ind w:left="709"/>
        <w:jc w:val="both"/>
        <w:rPr>
          <w:b/>
          <w:bCs/>
        </w:rPr>
      </w:pPr>
      <w:r>
        <w:t xml:space="preserve">In this </w:t>
      </w:r>
      <w:r w:rsidR="00482F18">
        <w:t>demo</w:t>
      </w:r>
      <w:r>
        <w:t xml:space="preserve">, you will </w:t>
      </w:r>
      <w:r w:rsidR="00482F18">
        <w:t>provide walkthrough of</w:t>
      </w:r>
      <w:r>
        <w:t xml:space="preserve"> how to package an </w:t>
      </w:r>
      <w:r w:rsidR="008F220F" w:rsidRPr="008F220F">
        <w:t xml:space="preserve">existing </w:t>
      </w:r>
      <w:r w:rsidR="008F220F" w:rsidRPr="008C667B">
        <w:rPr>
          <w:b/>
          <w:bCs/>
        </w:rPr>
        <w:t>ASP.NET 4.7 web</w:t>
      </w:r>
    </w:p>
    <w:p w14:paraId="47B2CC49" w14:textId="77777777" w:rsidR="00775FE1" w:rsidRDefault="008F220F" w:rsidP="008C667B">
      <w:pPr>
        <w:pStyle w:val="ListParagraph"/>
        <w:numPr>
          <w:ilvl w:val="0"/>
          <w:numId w:val="27"/>
        </w:numPr>
        <w:spacing w:after="0"/>
        <w:ind w:left="709"/>
        <w:jc w:val="both"/>
      </w:pPr>
      <w:r w:rsidRPr="008C667B">
        <w:rPr>
          <w:b/>
          <w:bCs/>
        </w:rPr>
        <w:t>application</w:t>
      </w:r>
      <w:r w:rsidRPr="008F220F">
        <w:t xml:space="preserve"> into a container. </w:t>
      </w:r>
    </w:p>
    <w:p w14:paraId="2639CD4D" w14:textId="77777777" w:rsidR="008C667B" w:rsidRDefault="008F220F" w:rsidP="008C667B">
      <w:pPr>
        <w:pStyle w:val="ListParagraph"/>
        <w:numPr>
          <w:ilvl w:val="0"/>
          <w:numId w:val="27"/>
        </w:numPr>
        <w:spacing w:after="0"/>
        <w:ind w:left="709"/>
        <w:jc w:val="both"/>
      </w:pPr>
      <w:r w:rsidRPr="008F220F">
        <w:t>It's important to understand that</w:t>
      </w:r>
      <w:r>
        <w:t xml:space="preserve"> </w:t>
      </w:r>
      <w:r w:rsidRPr="008F220F">
        <w:t>Microsoft supports both the latest .NET frameworks like .NET Core,</w:t>
      </w:r>
      <w:r>
        <w:t xml:space="preserve"> </w:t>
      </w:r>
      <w:r w:rsidRPr="008F220F">
        <w:t>ASP.NET Core etc. and more legacy .NET Frameworks like .NET 3.5, .NET</w:t>
      </w:r>
      <w:r>
        <w:t xml:space="preserve"> </w:t>
      </w:r>
      <w:r w:rsidRPr="008F220F">
        <w:t xml:space="preserve">4.5 and ASP.NET 4.5 on Windows Containers. </w:t>
      </w:r>
    </w:p>
    <w:p w14:paraId="10993910" w14:textId="037BE531" w:rsidR="008F220F" w:rsidRPr="008F220F" w:rsidRDefault="008F220F" w:rsidP="008C667B">
      <w:pPr>
        <w:pStyle w:val="ListParagraph"/>
        <w:numPr>
          <w:ilvl w:val="0"/>
          <w:numId w:val="27"/>
        </w:numPr>
        <w:spacing w:after="0"/>
        <w:ind w:left="709"/>
      </w:pPr>
      <w:r w:rsidRPr="008F220F">
        <w:t>Most customers today have</w:t>
      </w:r>
      <w:r>
        <w:t xml:space="preserve"> </w:t>
      </w:r>
      <w:r w:rsidRPr="008F220F">
        <w:t>heavy investments on some of the legacy Microsoft technologies, and</w:t>
      </w:r>
      <w:r w:rsidR="008C667B">
        <w:t xml:space="preserve"> </w:t>
      </w:r>
      <w:r w:rsidRPr="008F220F">
        <w:t>Microsoft wants to make sure that they can still move towards</w:t>
      </w:r>
      <w:r w:rsidR="008C667B">
        <w:t xml:space="preserve"> </w:t>
      </w:r>
      <w:r w:rsidRPr="008F220F">
        <w:t>application containerization, not only for new applications but also for</w:t>
      </w:r>
      <w:r w:rsidR="008C667B">
        <w:t xml:space="preserve"> </w:t>
      </w:r>
      <w:r w:rsidRPr="008F220F">
        <w:t xml:space="preserve">legacy applications.  </w:t>
      </w:r>
    </w:p>
    <w:p w14:paraId="612EE18B" w14:textId="77777777" w:rsidR="008F220F" w:rsidRPr="008F220F" w:rsidRDefault="008F220F" w:rsidP="008F220F">
      <w:pPr>
        <w:spacing w:after="0"/>
        <w:ind w:left="720"/>
      </w:pPr>
    </w:p>
    <w:p w14:paraId="5E8F7D51" w14:textId="3D8767C3" w:rsidR="008F220F" w:rsidRPr="008F220F" w:rsidRDefault="008F220F" w:rsidP="008F220F">
      <w:pPr>
        <w:spacing w:after="0"/>
        <w:ind w:left="720"/>
        <w:rPr>
          <w:i/>
        </w:rPr>
      </w:pPr>
      <w:r w:rsidRPr="008F220F">
        <w:rPr>
          <w:i/>
        </w:rPr>
        <w:t>NOTE: You can find more comprehensive list of application frameworks</w:t>
      </w:r>
    </w:p>
    <w:p w14:paraId="41C774E0" w14:textId="77777777" w:rsidR="008F220F" w:rsidRPr="008F220F" w:rsidRDefault="008F220F" w:rsidP="008F220F">
      <w:pPr>
        <w:spacing w:after="0"/>
        <w:ind w:left="720"/>
        <w:rPr>
          <w:i/>
        </w:rPr>
      </w:pPr>
      <w:r w:rsidRPr="008F220F">
        <w:rPr>
          <w:i/>
        </w:rPr>
        <w:t>supported by Microsoft on Windows Containers at:</w:t>
      </w:r>
    </w:p>
    <w:p w14:paraId="1BDB9729" w14:textId="6079D904" w:rsidR="008F220F" w:rsidRPr="008F220F" w:rsidRDefault="00B23519" w:rsidP="008F220F">
      <w:pPr>
        <w:spacing w:after="0"/>
        <w:ind w:left="720"/>
        <w:rPr>
          <w:i/>
        </w:rPr>
      </w:pPr>
      <w:hyperlink r:id="rId30" w:anchor="Application-Frameworks" w:history="1">
        <w:r w:rsidR="008F220F" w:rsidRPr="008F220F">
          <w:rPr>
            <w:rStyle w:val="Hyperlink"/>
            <w:i/>
          </w:rPr>
          <w:t>https://docs.microsoft.com/en-us/virtualization/windowscontainers/samples#Application-Frameworks</w:t>
        </w:r>
      </w:hyperlink>
      <w:r w:rsidR="008F220F" w:rsidRPr="008F220F">
        <w:rPr>
          <w:i/>
        </w:rPr>
        <w:t xml:space="preserve"> </w:t>
      </w:r>
    </w:p>
    <w:p w14:paraId="41CCA948" w14:textId="77777777" w:rsidR="008F220F" w:rsidRPr="008F220F" w:rsidRDefault="008F220F" w:rsidP="008F220F">
      <w:pPr>
        <w:ind w:left="720"/>
      </w:pPr>
    </w:p>
    <w:p w14:paraId="31F742F5" w14:textId="77777777" w:rsidR="001320E4" w:rsidRDefault="001320E4" w:rsidP="001320E4">
      <w:pPr>
        <w:pStyle w:val="TaskHeading"/>
      </w:pPr>
      <w:r>
        <w:t>Tasks</w:t>
      </w:r>
    </w:p>
    <w:p w14:paraId="75D06FA4" w14:textId="57E668D7" w:rsidR="001320E4" w:rsidRDefault="001320E4" w:rsidP="00FB0A7F">
      <w:pPr>
        <w:pStyle w:val="TaskName"/>
        <w:numPr>
          <w:ilvl w:val="0"/>
          <w:numId w:val="16"/>
        </w:numPr>
      </w:pPr>
      <w:r>
        <w:t xml:space="preserve">Build and Run ASP.NET </w:t>
      </w:r>
      <w:r w:rsidR="00B66D38">
        <w:t>4.</w:t>
      </w:r>
      <w:r w:rsidR="008F220F">
        <w:t>7</w:t>
      </w:r>
      <w:r w:rsidR="00B66D38">
        <w:t xml:space="preserve"> MVC </w:t>
      </w:r>
      <w:r>
        <w:t>Application</w:t>
      </w:r>
    </w:p>
    <w:p w14:paraId="277233BA" w14:textId="438F8E55" w:rsidR="005541C4" w:rsidRPr="0019721A" w:rsidRDefault="005541C4" w:rsidP="005541C4">
      <w:pPr>
        <w:pStyle w:val="ListParagraph"/>
        <w:numPr>
          <w:ilvl w:val="0"/>
          <w:numId w:val="15"/>
        </w:numPr>
      </w:pPr>
      <w:r w:rsidRPr="0019721A">
        <w:t xml:space="preserve">Make sure you have a PowerShell Console open as an administrator (if you have followed previous </w:t>
      </w:r>
      <w:proofErr w:type="gramStart"/>
      <w:r w:rsidRPr="0019721A">
        <w:t>task</w:t>
      </w:r>
      <w:proofErr w:type="gramEnd"/>
      <w:r w:rsidRPr="0019721A">
        <w:t xml:space="preserve"> you should already be running a Console). Also, change the current directory to “aspnet4.</w:t>
      </w:r>
      <w:r w:rsidR="00DA154F">
        <w:t>7</w:t>
      </w:r>
      <w:r w:rsidRPr="0019721A">
        <w:t xml:space="preserve">” by running the command </w:t>
      </w:r>
      <w:r>
        <w:t>“</w:t>
      </w:r>
      <w:r w:rsidRPr="003E3E1C">
        <w:rPr>
          <w:rFonts w:ascii="Consolas" w:hAnsi="Consolas"/>
        </w:rPr>
        <w:t>cd</w:t>
      </w:r>
      <w:r>
        <w:t>” to get to “</w:t>
      </w:r>
      <w:r w:rsidRPr="0045372D">
        <w:rPr>
          <w:rFonts w:ascii="Consolas" w:hAnsi="Consolas"/>
        </w:rPr>
        <w:t>\labs\</w:t>
      </w:r>
      <w:r>
        <w:rPr>
          <w:rFonts w:ascii="Consolas" w:hAnsi="Consolas"/>
        </w:rPr>
        <w:t>module2</w:t>
      </w:r>
      <w:r w:rsidRPr="0045372D">
        <w:rPr>
          <w:rFonts w:ascii="Consolas" w:hAnsi="Consolas"/>
        </w:rPr>
        <w:t>\aspnet4.</w:t>
      </w:r>
      <w:r w:rsidR="00CF4BED">
        <w:rPr>
          <w:rFonts w:ascii="Consolas" w:hAnsi="Consolas"/>
        </w:rPr>
        <w:t>7</w:t>
      </w:r>
      <w:r w:rsidRPr="0045372D">
        <w:rPr>
          <w:rFonts w:ascii="Consolas" w:hAnsi="Consolas"/>
        </w:rPr>
        <w:t>\</w:t>
      </w:r>
      <w:r w:rsidRPr="0019721A">
        <w:t>”.</w:t>
      </w:r>
    </w:p>
    <w:p w14:paraId="20CFF053" w14:textId="63137E28" w:rsidR="00375283" w:rsidRPr="0019721A" w:rsidRDefault="00604B33" w:rsidP="00375283">
      <w:pPr>
        <w:pStyle w:val="ListParagraph"/>
        <w:ind w:left="1440"/>
      </w:pPr>
      <w:r>
        <w:rPr>
          <w:noProof/>
        </w:rPr>
        <w:drawing>
          <wp:inline distT="0" distB="0" distL="0" distR="0" wp14:anchorId="2159F970" wp14:editId="67705B6A">
            <wp:extent cx="4587368" cy="1599955"/>
            <wp:effectExtent l="0" t="0" r="3810" b="635"/>
            <wp:docPr id="1804059271" name="Picture 6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pic:nvPicPr>
                  <pic:blipFill>
                    <a:blip r:embed="rId31">
                      <a:extLst>
                        <a:ext uri="{28A0092B-C50C-407E-A947-70E740481C1C}">
                          <a14:useLocalDpi xmlns:a14="http://schemas.microsoft.com/office/drawing/2010/main" val="0"/>
                        </a:ext>
                      </a:extLst>
                    </a:blip>
                    <a:stretch>
                      <a:fillRect/>
                    </a:stretch>
                  </pic:blipFill>
                  <pic:spPr>
                    <a:xfrm>
                      <a:off x="0" y="0"/>
                      <a:ext cx="4599637" cy="1604234"/>
                    </a:xfrm>
                    <a:prstGeom prst="rect">
                      <a:avLst/>
                    </a:prstGeom>
                  </pic:spPr>
                </pic:pic>
              </a:graphicData>
            </a:graphic>
          </wp:inline>
        </w:drawing>
      </w:r>
    </w:p>
    <w:p w14:paraId="728DD815" w14:textId="3B32E182" w:rsidR="001320E4" w:rsidRPr="0019721A" w:rsidRDefault="001320E4" w:rsidP="001320E4">
      <w:pPr>
        <w:pStyle w:val="ListParagraph"/>
        <w:numPr>
          <w:ilvl w:val="0"/>
          <w:numId w:val="15"/>
        </w:numPr>
      </w:pPr>
      <w:r w:rsidRPr="0019721A">
        <w:t>Before proceeding further let’s stop and remove all the running containers from previous task. Run the c</w:t>
      </w:r>
      <w:r w:rsidRPr="004441FA">
        <w:t>ommand “</w:t>
      </w:r>
      <w:r w:rsidRPr="00B43C12">
        <w:rPr>
          <w:rFonts w:ascii="Consolas" w:hAnsi="Consolas"/>
          <w:b/>
          <w:color w:val="000000"/>
        </w:rPr>
        <w:t xml:space="preserve">docker rm </w:t>
      </w:r>
      <w:r w:rsidR="00E466CF">
        <w:rPr>
          <w:rFonts w:ascii="Consolas" w:hAnsi="Consolas"/>
          <w:b/>
          <w:color w:val="000000"/>
        </w:rPr>
        <w:t xml:space="preserve">-f </w:t>
      </w:r>
      <w:r w:rsidRPr="00B43C12">
        <w:rPr>
          <w:rFonts w:ascii="Consolas" w:hAnsi="Consolas"/>
          <w:b/>
          <w:color w:val="000000"/>
        </w:rPr>
        <w:t xml:space="preserve">(docker </w:t>
      </w:r>
      <w:proofErr w:type="spellStart"/>
      <w:r w:rsidRPr="00B43C12">
        <w:rPr>
          <w:rFonts w:ascii="Consolas" w:hAnsi="Consolas"/>
          <w:b/>
          <w:color w:val="000000"/>
        </w:rPr>
        <w:t>ps</w:t>
      </w:r>
      <w:proofErr w:type="spellEnd"/>
      <w:r w:rsidRPr="00B43C12">
        <w:rPr>
          <w:rFonts w:ascii="Consolas" w:hAnsi="Consolas"/>
          <w:b/>
          <w:color w:val="000000"/>
        </w:rPr>
        <w:t xml:space="preserve"> -</w:t>
      </w:r>
      <w:proofErr w:type="spellStart"/>
      <w:r w:rsidRPr="00B43C12">
        <w:rPr>
          <w:rFonts w:ascii="Consolas" w:hAnsi="Consolas"/>
          <w:b/>
          <w:color w:val="000000"/>
        </w:rPr>
        <w:t>aq</w:t>
      </w:r>
      <w:proofErr w:type="spellEnd"/>
      <w:r w:rsidRPr="00B43C12">
        <w:rPr>
          <w:rFonts w:ascii="Consolas" w:hAnsi="Consolas"/>
          <w:b/>
          <w:color w:val="000000"/>
        </w:rPr>
        <w:t>)</w:t>
      </w:r>
      <w:r w:rsidRPr="004441FA">
        <w:t>”</w:t>
      </w:r>
    </w:p>
    <w:p w14:paraId="267E9037" w14:textId="5D175E7C" w:rsidR="001320E4" w:rsidRDefault="001320E4" w:rsidP="001320E4">
      <w:pPr>
        <w:pStyle w:val="ListParagraph"/>
        <w:ind w:left="1440"/>
      </w:pPr>
      <w:r>
        <w:t xml:space="preserve"> </w:t>
      </w:r>
      <w:r w:rsidR="00604B33">
        <w:rPr>
          <w:noProof/>
        </w:rPr>
        <w:drawing>
          <wp:inline distT="0" distB="0" distL="0" distR="0" wp14:anchorId="6490AC7D" wp14:editId="5EA42E33">
            <wp:extent cx="4886362" cy="995370"/>
            <wp:effectExtent l="0" t="0" r="0" b="0"/>
            <wp:docPr id="1837361771" name="Picture 6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pic:nvPicPr>
                  <pic:blipFill>
                    <a:blip r:embed="rId32">
                      <a:extLst>
                        <a:ext uri="{28A0092B-C50C-407E-A947-70E740481C1C}">
                          <a14:useLocalDpi xmlns:a14="http://schemas.microsoft.com/office/drawing/2010/main" val="0"/>
                        </a:ext>
                      </a:extLst>
                    </a:blip>
                    <a:stretch>
                      <a:fillRect/>
                    </a:stretch>
                  </pic:blipFill>
                  <pic:spPr>
                    <a:xfrm>
                      <a:off x="0" y="0"/>
                      <a:ext cx="4886362" cy="995370"/>
                    </a:xfrm>
                    <a:prstGeom prst="rect">
                      <a:avLst/>
                    </a:prstGeom>
                  </pic:spPr>
                </pic:pic>
              </a:graphicData>
            </a:graphic>
          </wp:inline>
        </w:drawing>
      </w:r>
    </w:p>
    <w:p w14:paraId="606F5682" w14:textId="77777777" w:rsidR="001320E4" w:rsidRDefault="001320E4" w:rsidP="001320E4">
      <w:pPr>
        <w:pStyle w:val="ListParagraph"/>
        <w:ind w:left="1440"/>
      </w:pPr>
    </w:p>
    <w:p w14:paraId="2A56B2D6" w14:textId="45C6B040" w:rsidR="001320E4" w:rsidRDefault="001320E4" w:rsidP="001320E4">
      <w:pPr>
        <w:pStyle w:val="ListParagraph"/>
        <w:numPr>
          <w:ilvl w:val="0"/>
          <w:numId w:val="15"/>
        </w:numPr>
      </w:pPr>
      <w:r>
        <w:t xml:space="preserve">Let’s examine the </w:t>
      </w:r>
      <w:proofErr w:type="spellStart"/>
      <w:r>
        <w:t>Dockerfile</w:t>
      </w:r>
      <w:proofErr w:type="spellEnd"/>
      <w:r>
        <w:t>. Open it in Notepad by running the command “</w:t>
      </w:r>
      <w:r w:rsidR="00B43C12">
        <w:rPr>
          <w:rFonts w:ascii="Consolas" w:hAnsi="Consolas"/>
          <w:b/>
          <w:color w:val="000000"/>
        </w:rPr>
        <w:t>cat</w:t>
      </w:r>
      <w:r w:rsidRPr="00B43C12">
        <w:rPr>
          <w:rFonts w:ascii="Consolas" w:hAnsi="Consolas"/>
          <w:b/>
          <w:color w:val="000000"/>
        </w:rPr>
        <w:t xml:space="preserve"> </w:t>
      </w:r>
      <w:proofErr w:type="spellStart"/>
      <w:r w:rsidRPr="00B43C12">
        <w:rPr>
          <w:rFonts w:ascii="Consolas" w:hAnsi="Consolas"/>
          <w:b/>
          <w:color w:val="000000"/>
        </w:rPr>
        <w:t>Dockerfile</w:t>
      </w:r>
      <w:proofErr w:type="spellEnd"/>
      <w:r>
        <w:t xml:space="preserve">”.  See the text below for an explanation of the commands in the </w:t>
      </w:r>
      <w:proofErr w:type="spellStart"/>
      <w:r>
        <w:t>DockerFile</w:t>
      </w:r>
      <w:proofErr w:type="spellEnd"/>
      <w:r>
        <w:t xml:space="preserve"> image. </w:t>
      </w:r>
    </w:p>
    <w:p w14:paraId="5B178E03" w14:textId="77777777" w:rsidR="001320E4" w:rsidRDefault="001320E4" w:rsidP="001320E4">
      <w:pPr>
        <w:pStyle w:val="ListParagraph"/>
        <w:ind w:left="1440"/>
      </w:pPr>
    </w:p>
    <w:p w14:paraId="31AFF3DD" w14:textId="3ED5CD23" w:rsidR="001320E4" w:rsidRDefault="001320E4" w:rsidP="001320E4">
      <w:pPr>
        <w:pStyle w:val="ListParagraph"/>
        <w:ind w:left="1440"/>
      </w:pPr>
    </w:p>
    <w:p w14:paraId="462B38E8" w14:textId="27617312" w:rsidR="001320E4" w:rsidRDefault="00604B33" w:rsidP="001320E4">
      <w:pPr>
        <w:pStyle w:val="ListParagraph"/>
        <w:ind w:left="1440"/>
      </w:pPr>
      <w:r>
        <w:rPr>
          <w:noProof/>
        </w:rPr>
        <w:lastRenderedPageBreak/>
        <w:drawing>
          <wp:inline distT="0" distB="0" distL="0" distR="0" wp14:anchorId="608837CE" wp14:editId="3067A94C">
            <wp:extent cx="5943600" cy="2527300"/>
            <wp:effectExtent l="0" t="0" r="0" b="6350"/>
            <wp:docPr id="559238703" name="Picture 6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6DE44DD8" w14:textId="77777777" w:rsidR="00375283" w:rsidRDefault="00604B33" w:rsidP="008801E9">
      <w:pPr>
        <w:pStyle w:val="TaskDetail"/>
        <w:ind w:left="1440"/>
      </w:pPr>
      <w:r w:rsidRPr="00604B33">
        <w:t xml:space="preserve">The first noticeable statements are the two </w:t>
      </w:r>
      <w:r w:rsidRPr="00604B33">
        <w:rPr>
          <w:b/>
          <w:bCs/>
        </w:rPr>
        <w:t>FROM</w:t>
      </w:r>
      <w:r w:rsidRPr="00604B33">
        <w:t xml:space="preserve"> which are used in what is called, a </w:t>
      </w:r>
      <w:r w:rsidRPr="00604B33">
        <w:rPr>
          <w:b/>
          <w:bCs/>
        </w:rPr>
        <w:t>multi-staged build</w:t>
      </w:r>
      <w:r w:rsidRPr="00604B33">
        <w:t xml:space="preserve"> process. </w:t>
      </w:r>
    </w:p>
    <w:p w14:paraId="7D1CC555" w14:textId="77777777" w:rsidR="00375283" w:rsidRDefault="00604B33" w:rsidP="008801E9">
      <w:pPr>
        <w:pStyle w:val="TaskDetail"/>
        <w:ind w:left="1440"/>
      </w:pPr>
      <w:r w:rsidRPr="00604B33">
        <w:t xml:space="preserve">It allows us to </w:t>
      </w:r>
      <w:r w:rsidRPr="00402AC5">
        <w:rPr>
          <w:b/>
          <w:bCs/>
        </w:rPr>
        <w:t>create two Docker images</w:t>
      </w:r>
      <w:r w:rsidRPr="00604B33">
        <w:t xml:space="preserve"> with a single </w:t>
      </w:r>
      <w:r w:rsidRPr="00604B33">
        <w:rPr>
          <w:rFonts w:ascii="Consolas" w:hAnsi="Consolas"/>
          <w:b/>
        </w:rPr>
        <w:t>docker build</w:t>
      </w:r>
      <w:r w:rsidR="00C35784">
        <w:t xml:space="preserve"> </w:t>
      </w:r>
      <w:r w:rsidRPr="00604B33">
        <w:t xml:space="preserve">command.  </w:t>
      </w:r>
      <w:r w:rsidR="008801E9">
        <w:t xml:space="preserve">This is a good time to introduce multi-staged build. </w:t>
      </w:r>
    </w:p>
    <w:p w14:paraId="3BF96EE0" w14:textId="77777777" w:rsidR="007C250D" w:rsidRDefault="008801E9" w:rsidP="008801E9">
      <w:pPr>
        <w:pStyle w:val="TaskDetail"/>
        <w:ind w:left="1440"/>
      </w:pPr>
      <w:r>
        <w:t>E</w:t>
      </w:r>
      <w:r w:rsidRPr="00A63FDF">
        <w:rPr>
          <w:rFonts w:cs="Consolas"/>
        </w:rPr>
        <w:t xml:space="preserve">xplain each part of the </w:t>
      </w:r>
      <w:proofErr w:type="spellStart"/>
      <w:r w:rsidRPr="00A63FDF">
        <w:rPr>
          <w:rFonts w:cs="Consolas"/>
        </w:rPr>
        <w:t>Dockerfile</w:t>
      </w:r>
      <w:proofErr w:type="spellEnd"/>
      <w:r w:rsidRPr="00A63FDF">
        <w:rPr>
          <w:rFonts w:cs="Consolas"/>
        </w:rPr>
        <w:t xml:space="preserve">: </w:t>
      </w:r>
      <w:hyperlink r:id="rId34" w:history="1">
        <w:r w:rsidRPr="00A63FDF">
          <w:rPr>
            <w:rStyle w:val="Hyperlink"/>
            <w:rFonts w:cs="Consolas"/>
          </w:rPr>
          <w:t>https://docs.docker.com/develop/develop-images/</w:t>
        </w:r>
        <w:r w:rsidRPr="00402AC5">
          <w:rPr>
            <w:rStyle w:val="Hyperlink"/>
            <w:rFonts w:cs="Consolas"/>
            <w:b/>
            <w:bCs/>
          </w:rPr>
          <w:t>multistage-build</w:t>
        </w:r>
        <w:r w:rsidRPr="00A63FDF">
          <w:rPr>
            <w:rStyle w:val="Hyperlink"/>
            <w:rFonts w:cs="Consolas"/>
          </w:rPr>
          <w:t>/</w:t>
        </w:r>
      </w:hyperlink>
      <w:r w:rsidRPr="00A63FDF">
        <w:rPr>
          <w:rFonts w:cs="Consolas"/>
        </w:rPr>
        <w:t>)</w:t>
      </w:r>
      <w:r>
        <w:rPr>
          <w:rFonts w:cs="Consolas"/>
        </w:rPr>
        <w:t>.</w:t>
      </w:r>
      <w:r>
        <w:t xml:space="preserve"> </w:t>
      </w:r>
    </w:p>
    <w:p w14:paraId="2F11FCEB" w14:textId="0AB0CEC7" w:rsidR="008801E9" w:rsidRPr="00604B33" w:rsidRDefault="008801E9" w:rsidP="008801E9">
      <w:pPr>
        <w:pStyle w:val="TaskDetail"/>
        <w:ind w:left="1440"/>
      </w:pPr>
      <w:r>
        <w:t xml:space="preserve">For more information about multi-staged build: </w:t>
      </w:r>
      <w:hyperlink r:id="rId35" w:history="1">
        <w:r w:rsidRPr="00A30481">
          <w:rPr>
            <w:rStyle w:val="Hyperlink"/>
          </w:rPr>
          <w:t>https://www.youtube.com/watch?v=gdoXtFpXvik</w:t>
        </w:r>
      </w:hyperlink>
      <w:r>
        <w:t xml:space="preserve"> </w:t>
      </w:r>
    </w:p>
    <w:p w14:paraId="0C327A5E" w14:textId="77777777" w:rsidR="00320EA9" w:rsidRDefault="00604B33" w:rsidP="00604B33">
      <w:pPr>
        <w:pStyle w:val="ListParagraph"/>
        <w:numPr>
          <w:ilvl w:val="0"/>
          <w:numId w:val="21"/>
        </w:numPr>
      </w:pPr>
      <w:r w:rsidRPr="00604B33">
        <w:t xml:space="preserve">The first image is built on top of the </w:t>
      </w:r>
      <w:r w:rsidRPr="00656B02">
        <w:rPr>
          <w:b/>
          <w:bCs/>
        </w:rPr>
        <w:t>.NET 4.7 SDK base image</w:t>
      </w:r>
      <w:r w:rsidRPr="00604B33">
        <w:t xml:space="preserve"> containing all utilities necessary to build your application: </w:t>
      </w:r>
      <w:r w:rsidRPr="00604B33">
        <w:rPr>
          <w:b/>
          <w:bCs/>
        </w:rPr>
        <w:t>mcr.microsoft.com/dotnet/framework/sdk:4.7.2-windowsservercore-ltsc2019</w:t>
      </w:r>
      <w:r w:rsidRPr="00604B33">
        <w:t xml:space="preserve">. </w:t>
      </w:r>
    </w:p>
    <w:p w14:paraId="1ED218E7" w14:textId="3E598AE6" w:rsidR="00604B33" w:rsidRDefault="00604B33" w:rsidP="00604B33">
      <w:pPr>
        <w:pStyle w:val="ListParagraph"/>
        <w:numPr>
          <w:ilvl w:val="0"/>
          <w:numId w:val="21"/>
        </w:numPr>
      </w:pPr>
      <w:r w:rsidRPr="00604B33">
        <w:t xml:space="preserve">This resulting image will be much bigger than what is required to simply run your application. </w:t>
      </w:r>
      <w:r w:rsidRPr="00BF3FBD">
        <w:rPr>
          <w:highlight w:val="yellow"/>
        </w:rPr>
        <w:t>This build stage will produce all application artifacts that will be picked up when building the second image</w:t>
      </w:r>
      <w:r w:rsidRPr="00604B33">
        <w:t xml:space="preserve">. They will be copied in the folder </w:t>
      </w:r>
      <w:r w:rsidRPr="00604B33">
        <w:rPr>
          <w:b/>
          <w:bCs/>
        </w:rPr>
        <w:t>/app/</w:t>
      </w:r>
      <w:proofErr w:type="spellStart"/>
      <w:r w:rsidRPr="00604B33">
        <w:rPr>
          <w:b/>
          <w:bCs/>
        </w:rPr>
        <w:t>WebAppLegacy</w:t>
      </w:r>
      <w:proofErr w:type="spellEnd"/>
      <w:r w:rsidRPr="00604B33">
        <w:t xml:space="preserve"> of the first image. Also note that this first image is identified as </w:t>
      </w:r>
      <w:r w:rsidRPr="00604B33">
        <w:rPr>
          <w:b/>
          <w:bCs/>
        </w:rPr>
        <w:t>build</w:t>
      </w:r>
      <w:r w:rsidRPr="00604B33">
        <w:t xml:space="preserve">  </w:t>
      </w:r>
    </w:p>
    <w:p w14:paraId="4A3ADD35" w14:textId="77777777" w:rsidR="00E97CD1" w:rsidRDefault="00604B33" w:rsidP="00604B33">
      <w:pPr>
        <w:pStyle w:val="ListParagraph"/>
        <w:numPr>
          <w:ilvl w:val="0"/>
          <w:numId w:val="21"/>
        </w:numPr>
      </w:pPr>
      <w:r w:rsidRPr="00604B33">
        <w:t xml:space="preserve">The second image is built on top the .NET 4.7 runtime base image and only contains what is needed to run the application: </w:t>
      </w:r>
      <w:r w:rsidRPr="00604B33">
        <w:rPr>
          <w:b/>
          <w:bCs/>
        </w:rPr>
        <w:t>cr.microsoft.com/dotnet/framework/aspnet:4.7.2-windowsservercore-ltsc2019</w:t>
      </w:r>
      <w:r w:rsidRPr="00604B33">
        <w:t xml:space="preserve">. </w:t>
      </w:r>
    </w:p>
    <w:p w14:paraId="2ADB2EF7" w14:textId="77777777" w:rsidR="00E97CD1" w:rsidRDefault="00604B33" w:rsidP="00604B33">
      <w:pPr>
        <w:pStyle w:val="ListParagraph"/>
        <w:numPr>
          <w:ilvl w:val="0"/>
          <w:numId w:val="21"/>
        </w:numPr>
      </w:pPr>
      <w:r w:rsidRPr="00604B33">
        <w:t xml:space="preserve">It uses the output from the first image to build its own runtime image </w:t>
      </w:r>
      <w:r w:rsidRPr="00604B33">
        <w:rPr>
          <w:b/>
          <w:bCs/>
        </w:rPr>
        <w:t>COPY --from=build /app/</w:t>
      </w:r>
      <w:proofErr w:type="spellStart"/>
      <w:r w:rsidRPr="00604B33">
        <w:rPr>
          <w:b/>
          <w:bCs/>
        </w:rPr>
        <w:t>WebAppLegacy</w:t>
      </w:r>
      <w:proofErr w:type="spellEnd"/>
      <w:r w:rsidRPr="00604B33">
        <w:rPr>
          <w:b/>
          <w:bCs/>
        </w:rPr>
        <w:t>/. ./</w:t>
      </w:r>
      <w:r w:rsidRPr="00604B33">
        <w:t xml:space="preserve">. </w:t>
      </w:r>
    </w:p>
    <w:p w14:paraId="67BC4D19" w14:textId="578BAE2F" w:rsidR="00604B33" w:rsidRDefault="00604B33" w:rsidP="00C35784">
      <w:pPr>
        <w:pStyle w:val="ListParagraph"/>
        <w:numPr>
          <w:ilvl w:val="0"/>
          <w:numId w:val="21"/>
        </w:numPr>
      </w:pPr>
      <w:r w:rsidRPr="00604B33">
        <w:t xml:space="preserve">Having an image as small as possible is beneficial to reduce the attack surface (less tools </w:t>
      </w:r>
      <w:proofErr w:type="gramStart"/>
      <w:r w:rsidRPr="00604B33">
        <w:t>equals</w:t>
      </w:r>
      <w:proofErr w:type="gramEnd"/>
      <w:r w:rsidRPr="00604B33">
        <w:t xml:space="preserve"> less opportunities to exploit in an attack) and they will be much faster to download at deployment time. </w:t>
      </w:r>
    </w:p>
    <w:p w14:paraId="440BB3D1" w14:textId="65B7F6CE" w:rsidR="005541C4" w:rsidRDefault="00CE63CE" w:rsidP="005541C4">
      <w:pPr>
        <w:pStyle w:val="ListParagraph"/>
        <w:numPr>
          <w:ilvl w:val="0"/>
          <w:numId w:val="15"/>
        </w:numPr>
      </w:pPr>
      <w:r>
        <w:lastRenderedPageBreak/>
        <w:t>Build a new image with web application packaged inside it by running the command “</w:t>
      </w:r>
      <w:r w:rsidRPr="00780970">
        <w:rPr>
          <w:rFonts w:ascii="Consolas" w:hAnsi="Consolas"/>
          <w:b/>
          <w:color w:val="000000"/>
        </w:rPr>
        <w:t xml:space="preserve">docker build –t </w:t>
      </w:r>
      <w:proofErr w:type="gramStart"/>
      <w:r w:rsidRPr="00780970">
        <w:rPr>
          <w:rFonts w:ascii="Consolas" w:hAnsi="Consolas"/>
          <w:b/>
          <w:color w:val="000000"/>
        </w:rPr>
        <w:t>aspnetapp:v</w:t>
      </w:r>
      <w:proofErr w:type="gramEnd"/>
      <w:r w:rsidRPr="00780970">
        <w:rPr>
          <w:rFonts w:ascii="Consolas" w:hAnsi="Consolas"/>
          <w:b/>
          <w:color w:val="000000"/>
        </w:rPr>
        <w:t>4.</w:t>
      </w:r>
      <w:r w:rsidR="00C35784" w:rsidRPr="00780970">
        <w:rPr>
          <w:rFonts w:ascii="Consolas" w:hAnsi="Consolas"/>
          <w:b/>
          <w:color w:val="000000"/>
        </w:rPr>
        <w:t>7</w:t>
      </w:r>
      <w:r w:rsidRPr="00780970">
        <w:rPr>
          <w:rFonts w:ascii="Consolas" w:hAnsi="Consolas"/>
          <w:b/>
          <w:color w:val="000000"/>
        </w:rPr>
        <w:t xml:space="preserve"> .</w:t>
      </w:r>
      <w:r w:rsidR="00780970">
        <w:rPr>
          <w:rFonts w:ascii="Consolas" w:hAnsi="Consolas"/>
          <w:b/>
          <w:color w:val="000000"/>
        </w:rPr>
        <w:t>”</w:t>
      </w:r>
      <w:r>
        <w:t xml:space="preserve"> </w:t>
      </w:r>
      <w:r w:rsidR="005541C4">
        <w:t>The build process to create a new container image will take few minutes. You will see the progress of all the steps as they are happening, so you will know the overall progress.</w:t>
      </w:r>
    </w:p>
    <w:p w14:paraId="2A392EB4" w14:textId="77777777" w:rsidR="00CE63CE" w:rsidRDefault="00CE63CE" w:rsidP="00CE63CE">
      <w:pPr>
        <w:pStyle w:val="ListParagraph"/>
        <w:ind w:left="1440"/>
      </w:pPr>
    </w:p>
    <w:p w14:paraId="78D0F9D0" w14:textId="06D1A65F" w:rsidR="00901D85" w:rsidRPr="00901D85" w:rsidRDefault="00901D85" w:rsidP="00901D85">
      <w:pPr>
        <w:pStyle w:val="ListParagraph"/>
        <w:ind w:left="1440"/>
        <w:rPr>
          <w:i/>
        </w:rPr>
      </w:pPr>
      <w:r>
        <w:rPr>
          <w:i/>
        </w:rPr>
        <w:t>N</w:t>
      </w:r>
      <w:r w:rsidRPr="00901D85">
        <w:rPr>
          <w:i/>
        </w:rPr>
        <w:t xml:space="preserve">otice the tag </w:t>
      </w:r>
      <w:r w:rsidRPr="00973C44">
        <w:rPr>
          <w:b/>
          <w:bCs/>
          <w:i/>
          <w:highlight w:val="yellow"/>
        </w:rPr>
        <w:t>**v4.7**</w:t>
      </w:r>
      <w:r w:rsidRPr="00973C44">
        <w:rPr>
          <w:i/>
          <w:highlight w:val="yellow"/>
        </w:rPr>
        <w:t xml:space="preserve"> that indicates the version number</w:t>
      </w:r>
      <w:r w:rsidRPr="00901D85">
        <w:rPr>
          <w:i/>
        </w:rPr>
        <w:t xml:space="preserve"> of ASP.NET framework. This use of tag is optional but recommended.      </w:t>
      </w:r>
    </w:p>
    <w:p w14:paraId="040C8844" w14:textId="1E296016" w:rsidR="00901D85" w:rsidRPr="00901D85" w:rsidRDefault="00901D85" w:rsidP="00901D85">
      <w:pPr>
        <w:pStyle w:val="ListParagraph"/>
        <w:ind w:left="1440"/>
        <w:rPr>
          <w:i/>
        </w:rPr>
      </w:pPr>
      <w:r w:rsidRPr="00901D85">
        <w:rPr>
          <w:i/>
        </w:rPr>
        <w:t>Note: At the end of the build process, feel free to look at the produced images with `</w:t>
      </w:r>
      <w:r w:rsidRPr="00901D85">
        <w:rPr>
          <w:rFonts w:ascii="Consolas" w:hAnsi="Consolas"/>
          <w:b/>
          <w:color w:val="000000"/>
        </w:rPr>
        <w:t>docker images</w:t>
      </w:r>
      <w:r w:rsidRPr="00901D85">
        <w:rPr>
          <w:i/>
        </w:rPr>
        <w:t xml:space="preserve">`. You will see the two images that have been built. the SDK image (that is not named) and the image that is actually going to be hosting our application: </w:t>
      </w:r>
      <w:r w:rsidRPr="00901D85">
        <w:rPr>
          <w:b/>
          <w:bCs/>
          <w:i/>
        </w:rPr>
        <w:t>**</w:t>
      </w:r>
      <w:proofErr w:type="gramStart"/>
      <w:r w:rsidRPr="00901D85">
        <w:rPr>
          <w:b/>
          <w:bCs/>
          <w:i/>
        </w:rPr>
        <w:t>aspnetapp:v</w:t>
      </w:r>
      <w:proofErr w:type="gramEnd"/>
      <w:r w:rsidRPr="00901D85">
        <w:rPr>
          <w:b/>
          <w:bCs/>
          <w:i/>
        </w:rPr>
        <w:t>4.7**</w:t>
      </w:r>
      <w:r w:rsidRPr="00901D85">
        <w:rPr>
          <w:i/>
        </w:rPr>
        <w:t>. Note that we ca</w:t>
      </w:r>
      <w:r w:rsidR="00B31F07">
        <w:rPr>
          <w:i/>
        </w:rPr>
        <w:t>n</w:t>
      </w:r>
      <w:r w:rsidRPr="00901D85">
        <w:rPr>
          <w:i/>
        </w:rPr>
        <w:t xml:space="preserve"> automatically remove the SDK image once the runtime image is built. For that, use the </w:t>
      </w:r>
      <w:r w:rsidRPr="00901D85">
        <w:rPr>
          <w:b/>
          <w:bCs/>
          <w:i/>
        </w:rPr>
        <w:t>**--rm**</w:t>
      </w:r>
      <w:r w:rsidRPr="00901D85">
        <w:rPr>
          <w:i/>
        </w:rPr>
        <w:t xml:space="preserve"> parameter in the `docker build` command  </w:t>
      </w:r>
    </w:p>
    <w:p w14:paraId="6EC16842" w14:textId="20CDB85B" w:rsidR="00CE63CE" w:rsidRDefault="00CE63CE" w:rsidP="00CE63CE">
      <w:pPr>
        <w:pStyle w:val="ListParagraph"/>
        <w:ind w:left="1440"/>
      </w:pPr>
    </w:p>
    <w:p w14:paraId="0CC9A703" w14:textId="77777777" w:rsidR="00CE63CE" w:rsidRDefault="00CE63CE" w:rsidP="00CE63CE">
      <w:pPr>
        <w:pStyle w:val="ListParagraph"/>
        <w:ind w:left="1440"/>
      </w:pPr>
    </w:p>
    <w:p w14:paraId="0D77C9CA" w14:textId="0F74B2A9" w:rsidR="00CE63CE" w:rsidRDefault="00CE63CE" w:rsidP="00CE63CE">
      <w:pPr>
        <w:pStyle w:val="ListParagraph"/>
        <w:numPr>
          <w:ilvl w:val="0"/>
          <w:numId w:val="15"/>
        </w:numPr>
      </w:pPr>
      <w:r>
        <w:t>To run a container with the ASP.NET 4.5 web application based on new container image run the command: “</w:t>
      </w:r>
      <w:r w:rsidRPr="00780970">
        <w:rPr>
          <w:rFonts w:ascii="Consolas" w:hAnsi="Consolas"/>
          <w:b/>
          <w:color w:val="000000"/>
        </w:rPr>
        <w:t xml:space="preserve">docker run -d -p 80:80 </w:t>
      </w:r>
      <w:proofErr w:type="gramStart"/>
      <w:r w:rsidRPr="00780970">
        <w:rPr>
          <w:rFonts w:ascii="Consolas" w:hAnsi="Consolas"/>
          <w:b/>
          <w:color w:val="000000"/>
        </w:rPr>
        <w:t>aspnetapp:v</w:t>
      </w:r>
      <w:proofErr w:type="gramEnd"/>
      <w:r w:rsidRPr="00780970">
        <w:rPr>
          <w:rFonts w:ascii="Consolas" w:hAnsi="Consolas"/>
          <w:b/>
          <w:color w:val="000000"/>
        </w:rPr>
        <w:t>4.</w:t>
      </w:r>
      <w:r w:rsidR="00C25FF1">
        <w:rPr>
          <w:rFonts w:ascii="Consolas" w:hAnsi="Consolas"/>
          <w:b/>
          <w:color w:val="000000"/>
        </w:rPr>
        <w:t>7</w:t>
      </w:r>
      <w:r>
        <w:t>”</w:t>
      </w:r>
    </w:p>
    <w:p w14:paraId="4784F3E5" w14:textId="42698C38" w:rsidR="00CE63CE" w:rsidRDefault="00780970" w:rsidP="00CE63CE">
      <w:pPr>
        <w:pStyle w:val="ListParagraph"/>
        <w:ind w:left="1440"/>
      </w:pPr>
      <w:r>
        <w:rPr>
          <w:noProof/>
        </w:rPr>
        <w:drawing>
          <wp:inline distT="0" distB="0" distL="0" distR="0" wp14:anchorId="66351490" wp14:editId="75ABCC99">
            <wp:extent cx="5381664" cy="304802"/>
            <wp:effectExtent l="0" t="0" r="9525" b="0"/>
            <wp:docPr id="417693285" name="Picture 684" descr="A picture containing indoo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36">
                      <a:extLst>
                        <a:ext uri="{28A0092B-C50C-407E-A947-70E740481C1C}">
                          <a14:useLocalDpi xmlns:a14="http://schemas.microsoft.com/office/drawing/2010/main" val="0"/>
                        </a:ext>
                      </a:extLst>
                    </a:blip>
                    <a:stretch>
                      <a:fillRect/>
                    </a:stretch>
                  </pic:blipFill>
                  <pic:spPr>
                    <a:xfrm>
                      <a:off x="0" y="0"/>
                      <a:ext cx="5381664" cy="304802"/>
                    </a:xfrm>
                    <a:prstGeom prst="rect">
                      <a:avLst/>
                    </a:prstGeom>
                  </pic:spPr>
                </pic:pic>
              </a:graphicData>
            </a:graphic>
          </wp:inline>
        </w:drawing>
      </w:r>
    </w:p>
    <w:p w14:paraId="5DFB2F3B" w14:textId="5144172A" w:rsidR="00CE63CE" w:rsidRDefault="00CE63CE" w:rsidP="00CE63CE">
      <w:pPr>
        <w:pStyle w:val="ListParagraph"/>
        <w:ind w:left="1440"/>
      </w:pPr>
      <w:r>
        <w:t xml:space="preserve"> </w:t>
      </w:r>
    </w:p>
    <w:p w14:paraId="5A91EB74" w14:textId="2257B204" w:rsidR="005541C4" w:rsidRPr="005541C4" w:rsidRDefault="00AD4E5F" w:rsidP="005541C4">
      <w:pPr>
        <w:numPr>
          <w:ilvl w:val="0"/>
          <w:numId w:val="15"/>
        </w:numPr>
      </w:pPr>
      <w:r>
        <w:t xml:space="preserve"> </w:t>
      </w:r>
      <w:r w:rsidR="005541C4" w:rsidRPr="005541C4">
        <w:t>Run the following to get the IP address (remember the container ID comes from the previous run step):</w:t>
      </w:r>
    </w:p>
    <w:p w14:paraId="2B029A88" w14:textId="77777777" w:rsidR="005541C4" w:rsidRPr="00780970" w:rsidRDefault="005541C4" w:rsidP="005541C4">
      <w:pPr>
        <w:ind w:left="720" w:firstLine="720"/>
        <w:rPr>
          <w:rFonts w:ascii="Consolas" w:hAnsi="Consolas"/>
          <w:b/>
          <w:color w:val="000000"/>
        </w:rPr>
      </w:pPr>
      <w:r w:rsidRPr="00780970">
        <w:rPr>
          <w:rFonts w:ascii="Consolas" w:hAnsi="Consolas"/>
          <w:b/>
          <w:color w:val="000000"/>
        </w:rPr>
        <w:t>docker inspect &lt;container id&gt; | FINDSTR "</w:t>
      </w:r>
      <w:proofErr w:type="spellStart"/>
      <w:r w:rsidRPr="00780970">
        <w:rPr>
          <w:rFonts w:ascii="Consolas" w:hAnsi="Consolas"/>
          <w:b/>
          <w:color w:val="000000"/>
        </w:rPr>
        <w:t>IPAddress</w:t>
      </w:r>
      <w:proofErr w:type="spellEnd"/>
      <w:r w:rsidRPr="00780970">
        <w:rPr>
          <w:rFonts w:ascii="Consolas" w:hAnsi="Consolas"/>
          <w:b/>
          <w:color w:val="000000"/>
        </w:rPr>
        <w:t>"</w:t>
      </w:r>
    </w:p>
    <w:p w14:paraId="1DEF21A2" w14:textId="3C4C9B14" w:rsidR="005541C4" w:rsidRPr="005541C4" w:rsidRDefault="00780970" w:rsidP="005541C4">
      <w:pPr>
        <w:ind w:left="720" w:firstLine="720"/>
      </w:pPr>
      <w:r>
        <w:rPr>
          <w:noProof/>
        </w:rPr>
        <w:drawing>
          <wp:inline distT="0" distB="0" distL="0" distR="0" wp14:anchorId="61E6324B" wp14:editId="636EEB26">
            <wp:extent cx="5572166" cy="676280"/>
            <wp:effectExtent l="0" t="0" r="9525" b="9525"/>
            <wp:docPr id="1070049037" name="Picture 68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pic:nvPicPr>
                  <pic:blipFill>
                    <a:blip r:embed="rId37">
                      <a:extLst>
                        <a:ext uri="{28A0092B-C50C-407E-A947-70E740481C1C}">
                          <a14:useLocalDpi xmlns:a14="http://schemas.microsoft.com/office/drawing/2010/main" val="0"/>
                        </a:ext>
                      </a:extLst>
                    </a:blip>
                    <a:stretch>
                      <a:fillRect/>
                    </a:stretch>
                  </pic:blipFill>
                  <pic:spPr>
                    <a:xfrm>
                      <a:off x="0" y="0"/>
                      <a:ext cx="5572166" cy="676280"/>
                    </a:xfrm>
                    <a:prstGeom prst="rect">
                      <a:avLst/>
                    </a:prstGeom>
                  </pic:spPr>
                </pic:pic>
              </a:graphicData>
            </a:graphic>
          </wp:inline>
        </w:drawing>
      </w:r>
    </w:p>
    <w:p w14:paraId="2365794A" w14:textId="595DD9E9" w:rsidR="005541C4" w:rsidRPr="005541C4" w:rsidRDefault="005541C4" w:rsidP="005541C4">
      <w:pPr>
        <w:numPr>
          <w:ilvl w:val="0"/>
          <w:numId w:val="15"/>
        </w:numPr>
      </w:pPr>
      <w:r w:rsidRPr="005541C4">
        <w:t xml:space="preserve">Open web browser of your choice and browse to the IP address from the previous step.  This will take you to the </w:t>
      </w:r>
      <w:proofErr w:type="gramStart"/>
      <w:r w:rsidRPr="005541C4">
        <w:t>Home</w:t>
      </w:r>
      <w:proofErr w:type="gramEnd"/>
      <w:r w:rsidRPr="005541C4">
        <w:t xml:space="preserve"> page of the ASP.NET 4.</w:t>
      </w:r>
      <w:r w:rsidR="00780970">
        <w:t>7</w:t>
      </w:r>
      <w:r w:rsidRPr="005541C4">
        <w:t xml:space="preserve"> Web Application. It may take few seconds for the home page to load for the first time since IIS Application Pool takes a hit for serving the first page. Subsequent navigation to other pages will be much faster. </w:t>
      </w:r>
    </w:p>
    <w:p w14:paraId="381DDDBA" w14:textId="6C6AA7BE" w:rsidR="00AD4E5F" w:rsidRDefault="00780970" w:rsidP="00AD4E5F">
      <w:pPr>
        <w:ind w:left="720" w:firstLine="720"/>
      </w:pPr>
      <w:r>
        <w:rPr>
          <w:noProof/>
        </w:rPr>
        <w:lastRenderedPageBreak/>
        <w:drawing>
          <wp:inline distT="0" distB="0" distL="0" distR="0" wp14:anchorId="52B22367" wp14:editId="346A6C6B">
            <wp:extent cx="5447392" cy="3874282"/>
            <wp:effectExtent l="0" t="0" r="1270" b="0"/>
            <wp:docPr id="502067175" name="Picture 6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pic:nvPicPr>
                  <pic:blipFill>
                    <a:blip r:embed="rId38">
                      <a:extLst>
                        <a:ext uri="{28A0092B-C50C-407E-A947-70E740481C1C}">
                          <a14:useLocalDpi xmlns:a14="http://schemas.microsoft.com/office/drawing/2010/main" val="0"/>
                        </a:ext>
                      </a:extLst>
                    </a:blip>
                    <a:stretch>
                      <a:fillRect/>
                    </a:stretch>
                  </pic:blipFill>
                  <pic:spPr>
                    <a:xfrm>
                      <a:off x="0" y="0"/>
                      <a:ext cx="5447392" cy="3874282"/>
                    </a:xfrm>
                    <a:prstGeom prst="rect">
                      <a:avLst/>
                    </a:prstGeom>
                  </pic:spPr>
                </pic:pic>
              </a:graphicData>
            </a:graphic>
          </wp:inline>
        </w:drawing>
      </w:r>
    </w:p>
    <w:p w14:paraId="29A70464" w14:textId="3F890EF7" w:rsidR="00CB3693" w:rsidRDefault="00CB3693" w:rsidP="00CB3693">
      <w:pPr>
        <w:pStyle w:val="ExerciseHeading"/>
      </w:pPr>
      <w:bookmarkStart w:id="13" w:name="_Toc8394645"/>
      <w:commentRangeStart w:id="14"/>
      <w:r>
        <w:t xml:space="preserve">Demo </w:t>
      </w:r>
      <w:r w:rsidR="00F84AC0">
        <w:t>4</w:t>
      </w:r>
      <w:commentRangeEnd w:id="14"/>
      <w:r w:rsidR="00CA2908">
        <w:rPr>
          <w:rStyle w:val="CommentReference"/>
          <w:rFonts w:asciiTheme="majorHAnsi" w:eastAsiaTheme="minorHAnsi" w:hAnsiTheme="majorHAnsi" w:cstheme="minorBidi"/>
          <w:b w:val="0"/>
          <w:bCs w:val="0"/>
          <w:color w:val="auto"/>
        </w:rPr>
        <w:commentReference w:id="14"/>
      </w:r>
      <w:r>
        <w:t xml:space="preserve">:  </w:t>
      </w:r>
      <w:r w:rsidR="00A73658" w:rsidRPr="00A73658">
        <w:t>Package ASP.NET Cor</w:t>
      </w:r>
      <w:r w:rsidR="00A73658">
        <w:t>e Web Application as Container</w:t>
      </w:r>
      <w:bookmarkEnd w:id="13"/>
    </w:p>
    <w:p w14:paraId="72A41D3F" w14:textId="77777777" w:rsidR="004947AB" w:rsidRDefault="00A73658" w:rsidP="00780970">
      <w:pPr>
        <w:jc w:val="both"/>
        <w:rPr>
          <w:rFonts w:cs="Consolas"/>
        </w:rPr>
      </w:pPr>
      <w:r w:rsidRPr="00CE5341">
        <w:rPr>
          <w:rFonts w:cs="Consolas"/>
        </w:rPr>
        <w:t xml:space="preserve">In the previous </w:t>
      </w:r>
      <w:r w:rsidR="001A2521">
        <w:rPr>
          <w:rFonts w:cs="Consolas"/>
        </w:rPr>
        <w:t>demo</w:t>
      </w:r>
      <w:r w:rsidR="001A2521" w:rsidRPr="00CE5341">
        <w:rPr>
          <w:rFonts w:cs="Consolas"/>
        </w:rPr>
        <w:t xml:space="preserve"> </w:t>
      </w:r>
      <w:r w:rsidRPr="00CE5341">
        <w:rPr>
          <w:rFonts w:cs="Consolas"/>
        </w:rPr>
        <w:t>you buil</w:t>
      </w:r>
      <w:r>
        <w:rPr>
          <w:rFonts w:cs="Consolas"/>
        </w:rPr>
        <w:t>t</w:t>
      </w:r>
      <w:r w:rsidRPr="00CE5341">
        <w:rPr>
          <w:rFonts w:cs="Consolas"/>
        </w:rPr>
        <w:t xml:space="preserve"> container images using some of the more mature technologies and products released by Microsoft. </w:t>
      </w:r>
    </w:p>
    <w:p w14:paraId="15669FEF" w14:textId="77777777" w:rsidR="004947AB" w:rsidRDefault="00A73658" w:rsidP="00780970">
      <w:pPr>
        <w:jc w:val="both"/>
        <w:rPr>
          <w:rFonts w:cs="Consolas"/>
        </w:rPr>
      </w:pPr>
      <w:r w:rsidRPr="00CE5341">
        <w:rPr>
          <w:rFonts w:cs="Consolas"/>
        </w:rPr>
        <w:t xml:space="preserve">In this task you will build container that will </w:t>
      </w:r>
      <w:r w:rsidRPr="004947AB">
        <w:rPr>
          <w:rFonts w:cs="Consolas"/>
          <w:b/>
          <w:bCs/>
        </w:rPr>
        <w:t>run ASP.NET Core Web Application</w:t>
      </w:r>
      <w:r w:rsidRPr="00CE5341">
        <w:rPr>
          <w:rFonts w:cs="Consolas"/>
        </w:rPr>
        <w:t xml:space="preserve">. </w:t>
      </w:r>
    </w:p>
    <w:p w14:paraId="00B432C6" w14:textId="1D02F466" w:rsidR="00A73658" w:rsidRPr="00CE5341" w:rsidRDefault="00A73658" w:rsidP="00780970">
      <w:pPr>
        <w:jc w:val="both"/>
        <w:rPr>
          <w:rFonts w:cs="Consolas"/>
        </w:rPr>
      </w:pPr>
      <w:r w:rsidRPr="00CE5341">
        <w:rPr>
          <w:rFonts w:cs="Consolas"/>
        </w:rPr>
        <w:t xml:space="preserve">ASP.NET Core is a significant step forward for Microsoft to allow ASP.NET to run cross platform including MacOS, Linux and Windows. ASP.NET sits on top of .NET Core so this cross-platform support </w:t>
      </w:r>
      <w:r w:rsidR="004921F5">
        <w:rPr>
          <w:rFonts w:cs="Consolas"/>
        </w:rPr>
        <w:t>will</w:t>
      </w:r>
      <w:r w:rsidRPr="00CE5341">
        <w:rPr>
          <w:rFonts w:cs="Consolas"/>
        </w:rPr>
        <w:t xml:space="preserve"> </w:t>
      </w:r>
      <w:r w:rsidR="004921F5">
        <w:rPr>
          <w:rFonts w:cs="Consolas"/>
        </w:rPr>
        <w:t>o</w:t>
      </w:r>
      <w:r w:rsidRPr="00CE5341">
        <w:rPr>
          <w:rFonts w:cs="Consolas"/>
        </w:rPr>
        <w:t xml:space="preserve">f course include .NET Framework. </w:t>
      </w:r>
    </w:p>
    <w:p w14:paraId="1C0C9300" w14:textId="77777777" w:rsidR="00A73658" w:rsidRPr="00CE5341" w:rsidRDefault="00A73658" w:rsidP="00780970">
      <w:pPr>
        <w:jc w:val="both"/>
        <w:rPr>
          <w:rFonts w:cs="Consolas"/>
        </w:rPr>
      </w:pPr>
      <w:r w:rsidRPr="00BD6D2E">
        <w:rPr>
          <w:rFonts w:cs="Consolas"/>
          <w:i/>
        </w:rPr>
        <w:t>NOTE</w:t>
      </w:r>
      <w:r w:rsidRPr="00CE5341">
        <w:rPr>
          <w:rFonts w:cs="Consolas"/>
        </w:rPr>
        <w:t>: To understand when to use .NET Core and when to use .NE</w:t>
      </w:r>
      <w:r>
        <w:rPr>
          <w:rFonts w:cs="Consolas"/>
        </w:rPr>
        <w:t>T Framework please read article</w:t>
      </w:r>
      <w:r w:rsidRPr="00CE5341">
        <w:rPr>
          <w:rFonts w:cs="Consolas"/>
        </w:rPr>
        <w:t xml:space="preserve">: </w:t>
      </w:r>
      <w:hyperlink r:id="rId39" w:history="1">
        <w:r w:rsidRPr="00364F46">
          <w:rPr>
            <w:rStyle w:val="Hyperlink"/>
            <w:rFonts w:cs="Consolas"/>
          </w:rPr>
          <w:t>https://docs.microsoft.com/en-us/dotnet/articles/standard/choosing-core-framework-server</w:t>
        </w:r>
      </w:hyperlink>
    </w:p>
    <w:p w14:paraId="4946789A" w14:textId="4929B0F9" w:rsidR="00780970" w:rsidRPr="00780970" w:rsidRDefault="00780970" w:rsidP="00780970">
      <w:pPr>
        <w:spacing w:after="0"/>
        <w:jc w:val="both"/>
        <w:rPr>
          <w:rFonts w:cs="Consolas"/>
        </w:rPr>
      </w:pPr>
      <w:r w:rsidRPr="00780970">
        <w:rPr>
          <w:rFonts w:cs="Consolas"/>
        </w:rPr>
        <w:t>In this task, you will package a simple ASP.NET Core MVC application into a container image using</w:t>
      </w:r>
      <w:r>
        <w:rPr>
          <w:rFonts w:cs="Consolas"/>
        </w:rPr>
        <w:t xml:space="preserve"> </w:t>
      </w:r>
      <w:proofErr w:type="spellStart"/>
      <w:r w:rsidRPr="00780970">
        <w:rPr>
          <w:rFonts w:cs="Consolas"/>
        </w:rPr>
        <w:t>Dockerfile</w:t>
      </w:r>
      <w:proofErr w:type="spellEnd"/>
      <w:r w:rsidRPr="00780970">
        <w:rPr>
          <w:rFonts w:cs="Consolas"/>
        </w:rPr>
        <w:t>. Finally, you will run container hosting the ASP.NET Core</w:t>
      </w:r>
      <w:r>
        <w:rPr>
          <w:rFonts w:cs="Consolas"/>
        </w:rPr>
        <w:t xml:space="preserve"> </w:t>
      </w:r>
      <w:r w:rsidRPr="00780970">
        <w:rPr>
          <w:rFonts w:cs="Consolas"/>
        </w:rPr>
        <w:t xml:space="preserve">application using the `docker run` command.  </w:t>
      </w:r>
    </w:p>
    <w:p w14:paraId="4CEB3509" w14:textId="2F8D90CD" w:rsidR="00A73658" w:rsidRPr="00474512" w:rsidRDefault="00780970" w:rsidP="00780970">
      <w:pPr>
        <w:pStyle w:val="TaskHeading"/>
        <w:jc w:val="both"/>
      </w:pPr>
      <w:r w:rsidRPr="00780970">
        <w:rPr>
          <w:rFonts w:asciiTheme="majorHAnsi" w:eastAsiaTheme="minorHAnsi" w:hAnsiTheme="majorHAnsi" w:cs="Consolas"/>
          <w:b w:val="0"/>
          <w:sz w:val="22"/>
          <w:szCs w:val="22"/>
        </w:rPr>
        <w:t xml:space="preserve"> </w:t>
      </w:r>
      <w:r w:rsidR="00A73658">
        <w:t>Tasks</w:t>
      </w:r>
    </w:p>
    <w:p w14:paraId="765E80BB" w14:textId="77777777" w:rsidR="00A73658" w:rsidRDefault="00A73658" w:rsidP="00FB0A7F">
      <w:pPr>
        <w:pStyle w:val="TaskName"/>
        <w:numPr>
          <w:ilvl w:val="0"/>
          <w:numId w:val="14"/>
        </w:numPr>
      </w:pPr>
      <w:r>
        <w:t>Build an ASP.NET Core Application</w:t>
      </w:r>
    </w:p>
    <w:p w14:paraId="73417171" w14:textId="61553D4A" w:rsidR="004921F5" w:rsidRPr="004921F5" w:rsidRDefault="004921F5" w:rsidP="004921F5">
      <w:pPr>
        <w:pStyle w:val="ListParagraph"/>
        <w:numPr>
          <w:ilvl w:val="0"/>
          <w:numId w:val="11"/>
        </w:numPr>
        <w:rPr>
          <w:rFonts w:eastAsiaTheme="majorEastAsia" w:cstheme="majorBidi"/>
        </w:rPr>
      </w:pPr>
      <w:r w:rsidRPr="004921F5">
        <w:rPr>
          <w:rFonts w:eastAsiaTheme="majorEastAsia" w:cstheme="majorBidi"/>
        </w:rPr>
        <w:lastRenderedPageBreak/>
        <w:t xml:space="preserve">Change to the relevant directory by using “cd” to go to the path: </w:t>
      </w:r>
      <w:r>
        <w:rPr>
          <w:rFonts w:eastAsiaTheme="majorEastAsia" w:cstheme="majorBidi"/>
        </w:rPr>
        <w:t>m</w:t>
      </w:r>
      <w:r w:rsidRPr="004921F5">
        <w:rPr>
          <w:rFonts w:eastAsiaTheme="majorEastAsia" w:cstheme="majorBidi"/>
        </w:rPr>
        <w:t>odule2\</w:t>
      </w:r>
      <w:proofErr w:type="spellStart"/>
      <w:r w:rsidRPr="004921F5">
        <w:rPr>
          <w:rFonts w:eastAsiaTheme="majorEastAsia" w:cstheme="majorBidi"/>
        </w:rPr>
        <w:t>aspnetcore</w:t>
      </w:r>
      <w:proofErr w:type="spellEnd"/>
      <w:r w:rsidRPr="004921F5">
        <w:rPr>
          <w:rFonts w:eastAsiaTheme="majorEastAsia" w:cstheme="majorBidi"/>
        </w:rPr>
        <w:t>.</w:t>
      </w:r>
      <w:r>
        <w:rPr>
          <w:rFonts w:eastAsiaTheme="majorEastAsia" w:cstheme="majorBidi"/>
        </w:rPr>
        <w:br/>
      </w:r>
    </w:p>
    <w:p w14:paraId="608B51A5" w14:textId="628E1C67" w:rsidR="004921F5" w:rsidRDefault="004921F5" w:rsidP="00A63FDF">
      <w:pPr>
        <w:numPr>
          <w:ilvl w:val="0"/>
          <w:numId w:val="11"/>
        </w:numPr>
        <w:spacing w:after="160" w:line="259" w:lineRule="auto"/>
        <w:contextualSpacing/>
        <w:rPr>
          <w:rFonts w:cs="Consolas"/>
        </w:rPr>
      </w:pPr>
      <w:bookmarkStart w:id="15" w:name="_Hlk514346802"/>
      <w:r w:rsidRPr="004921F5">
        <w:rPr>
          <w:rFonts w:cs="Consolas"/>
        </w:rPr>
        <w:t xml:space="preserve">You are provided with a </w:t>
      </w:r>
      <w:proofErr w:type="spellStart"/>
      <w:r w:rsidRPr="004921F5">
        <w:rPr>
          <w:rFonts w:cs="Consolas"/>
        </w:rPr>
        <w:t>Dockerfile</w:t>
      </w:r>
      <w:proofErr w:type="spellEnd"/>
      <w:r w:rsidRPr="004921F5">
        <w:rPr>
          <w:rFonts w:cs="Consolas"/>
        </w:rPr>
        <w:t xml:space="preserve">. View the content of </w:t>
      </w:r>
      <w:proofErr w:type="spellStart"/>
      <w:r w:rsidRPr="004921F5">
        <w:rPr>
          <w:rFonts w:cs="Consolas"/>
        </w:rPr>
        <w:t>Dockerfile</w:t>
      </w:r>
      <w:proofErr w:type="spellEnd"/>
      <w:r w:rsidRPr="004921F5">
        <w:rPr>
          <w:rFonts w:cs="Consolas"/>
        </w:rPr>
        <w:t xml:space="preserve"> by running a command “</w:t>
      </w:r>
      <w:proofErr w:type="gramStart"/>
      <w:r w:rsidR="008801E9" w:rsidRPr="008801E9">
        <w:rPr>
          <w:rFonts w:ascii="Consolas" w:hAnsi="Consolas"/>
          <w:b/>
          <w:color w:val="000000"/>
        </w:rPr>
        <w:t>cat</w:t>
      </w:r>
      <w:r w:rsidRPr="008801E9">
        <w:rPr>
          <w:rFonts w:ascii="Consolas" w:hAnsi="Consolas"/>
          <w:b/>
          <w:color w:val="000000"/>
        </w:rPr>
        <w:t xml:space="preserve"> .</w:t>
      </w:r>
      <w:proofErr w:type="gramEnd"/>
      <w:r w:rsidRPr="008801E9">
        <w:rPr>
          <w:rFonts w:ascii="Consolas" w:hAnsi="Consolas"/>
          <w:b/>
          <w:color w:val="000000"/>
        </w:rPr>
        <w:t>\</w:t>
      </w:r>
      <w:proofErr w:type="spellStart"/>
      <w:r w:rsidRPr="008801E9">
        <w:rPr>
          <w:rFonts w:ascii="Consolas" w:hAnsi="Consolas"/>
          <w:b/>
          <w:color w:val="000000"/>
        </w:rPr>
        <w:t>Dockerfile</w:t>
      </w:r>
      <w:proofErr w:type="spellEnd"/>
      <w:r w:rsidRPr="004921F5">
        <w:rPr>
          <w:rFonts w:cs="Consolas"/>
        </w:rPr>
        <w:t xml:space="preserve">”. </w:t>
      </w:r>
      <w:r w:rsidRPr="00A63FDF">
        <w:rPr>
          <w:rFonts w:cs="Consolas"/>
        </w:rPr>
        <w:t xml:space="preserve">The </w:t>
      </w:r>
      <w:proofErr w:type="spellStart"/>
      <w:r w:rsidRPr="00A63FDF">
        <w:rPr>
          <w:rFonts w:cs="Consolas"/>
        </w:rPr>
        <w:t>Dockerfile</w:t>
      </w:r>
      <w:proofErr w:type="spellEnd"/>
      <w:r w:rsidRPr="00A63FDF">
        <w:rPr>
          <w:rFonts w:cs="Consolas"/>
        </w:rPr>
        <w:t xml:space="preserve"> should look like below </w:t>
      </w:r>
      <w:r w:rsidR="00A63FDF">
        <w:rPr>
          <w:rFonts w:cs="Consolas"/>
        </w:rPr>
        <w:t xml:space="preserve">Unlike in module 1, the dotnet build/publish is within the </w:t>
      </w:r>
      <w:proofErr w:type="spellStart"/>
      <w:r w:rsidR="00A63FDF">
        <w:rPr>
          <w:rFonts w:cs="Consolas"/>
        </w:rPr>
        <w:t>Dockerfile</w:t>
      </w:r>
      <w:proofErr w:type="spellEnd"/>
      <w:r w:rsidR="00A63FDF">
        <w:rPr>
          <w:rFonts w:cs="Consolas"/>
        </w:rPr>
        <w:t xml:space="preserve"> itself</w:t>
      </w:r>
      <w:r w:rsidRPr="00A63FDF">
        <w:rPr>
          <w:rFonts w:cs="Consolas"/>
        </w:rPr>
        <w:t>:</w:t>
      </w:r>
    </w:p>
    <w:bookmarkEnd w:id="15"/>
    <w:p w14:paraId="6281552A" w14:textId="20C57AA7" w:rsidR="00A73658" w:rsidRDefault="17C7A89A" w:rsidP="40973019">
      <w:pPr>
        <w:pStyle w:val="ListParagraph"/>
      </w:pPr>
      <w:r>
        <w:rPr>
          <w:noProof/>
        </w:rPr>
        <w:drawing>
          <wp:inline distT="0" distB="0" distL="0" distR="0" wp14:anchorId="1BCF5E4B" wp14:editId="2CF14E82">
            <wp:extent cx="5791200" cy="2714625"/>
            <wp:effectExtent l="0" t="0" r="0" b="0"/>
            <wp:docPr id="148025788" name="Picture 14802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200" cy="2714625"/>
                    </a:xfrm>
                    <a:prstGeom prst="rect">
                      <a:avLst/>
                    </a:prstGeom>
                  </pic:spPr>
                </pic:pic>
              </a:graphicData>
            </a:graphic>
          </wp:inline>
        </w:drawing>
      </w:r>
    </w:p>
    <w:p w14:paraId="6930DF48" w14:textId="3794E943" w:rsidR="00A73658" w:rsidRPr="00D065D4" w:rsidRDefault="00A73658" w:rsidP="002F1CFF">
      <w:pPr>
        <w:pStyle w:val="ListParagraph"/>
        <w:numPr>
          <w:ilvl w:val="0"/>
          <w:numId w:val="11"/>
        </w:numPr>
        <w:rPr>
          <w:rFonts w:ascii="Consolas" w:eastAsia="Consolas" w:hAnsi="Consolas" w:cs="Consolas"/>
          <w:highlight w:val="yellow"/>
        </w:rPr>
      </w:pPr>
      <w:r>
        <w:t xml:space="preserve">You are all set to build ASP.NET Core web application container image. Run the command </w:t>
      </w:r>
      <w:r>
        <w:br/>
        <w:t>“</w:t>
      </w:r>
      <w:r w:rsidR="004921F5" w:rsidRPr="00D065D4">
        <w:rPr>
          <w:rFonts w:ascii="Consolas" w:hAnsi="Consolas"/>
          <w:b/>
          <w:bCs/>
          <w:color w:val="000000" w:themeColor="text1"/>
          <w:highlight w:val="yellow"/>
        </w:rPr>
        <w:t>docker build -t aspnetcoreapp:</w:t>
      </w:r>
      <w:r w:rsidR="6E8736C9" w:rsidRPr="00D065D4">
        <w:rPr>
          <w:rFonts w:ascii="Consolas" w:hAnsi="Consolas"/>
          <w:b/>
          <w:bCs/>
          <w:color w:val="000000" w:themeColor="text1"/>
          <w:highlight w:val="yellow"/>
        </w:rPr>
        <w:t>3</w:t>
      </w:r>
      <w:r w:rsidR="004921F5" w:rsidRPr="00D065D4">
        <w:rPr>
          <w:rFonts w:ascii="Consolas" w:hAnsi="Consolas"/>
          <w:b/>
          <w:bCs/>
          <w:color w:val="000000" w:themeColor="text1"/>
          <w:highlight w:val="yellow"/>
        </w:rPr>
        <w:t>.</w:t>
      </w:r>
      <w:proofErr w:type="gramStart"/>
      <w:r w:rsidR="51842DCE" w:rsidRPr="00D065D4">
        <w:rPr>
          <w:rFonts w:ascii="Consolas" w:hAnsi="Consolas"/>
          <w:b/>
          <w:bCs/>
          <w:color w:val="000000" w:themeColor="text1"/>
          <w:highlight w:val="yellow"/>
        </w:rPr>
        <w:t>1</w:t>
      </w:r>
      <w:r w:rsidR="004921F5" w:rsidRPr="00D065D4">
        <w:rPr>
          <w:rFonts w:ascii="Consolas" w:hAnsi="Consolas"/>
          <w:b/>
          <w:bCs/>
          <w:color w:val="000000" w:themeColor="text1"/>
          <w:highlight w:val="yellow"/>
        </w:rPr>
        <w:t xml:space="preserve"> .</w:t>
      </w:r>
      <w:proofErr w:type="gramEnd"/>
      <w:r w:rsidRPr="00D065D4">
        <w:rPr>
          <w:rFonts w:ascii="Consolas" w:hAnsi="Consolas"/>
          <w:b/>
          <w:bCs/>
          <w:color w:val="000000" w:themeColor="text1"/>
          <w:highlight w:val="yellow"/>
        </w:rPr>
        <w:t>”</w:t>
      </w:r>
    </w:p>
    <w:p w14:paraId="12F2AEF1" w14:textId="77777777" w:rsidR="00A73658" w:rsidRPr="00D065D4" w:rsidRDefault="00A73658" w:rsidP="00A73658">
      <w:pPr>
        <w:pStyle w:val="ListParagraph"/>
        <w:rPr>
          <w:highlight w:val="yellow"/>
        </w:rPr>
      </w:pPr>
    </w:p>
    <w:p w14:paraId="180CC680" w14:textId="4F427D1C" w:rsidR="00A73658" w:rsidRDefault="00A73658" w:rsidP="00B16E12">
      <w:pPr>
        <w:pStyle w:val="ListParagraph"/>
        <w:numPr>
          <w:ilvl w:val="0"/>
          <w:numId w:val="11"/>
        </w:numPr>
        <w:spacing w:after="160" w:line="259" w:lineRule="auto"/>
      </w:pPr>
      <w:r w:rsidRPr="00D065D4">
        <w:rPr>
          <w:rFonts w:eastAsiaTheme="majorEastAsia" w:cstheme="majorBidi"/>
          <w:highlight w:val="yellow"/>
        </w:rPr>
        <w:t>Finally, to run the container by executing command “</w:t>
      </w:r>
      <w:r w:rsidR="008173E9" w:rsidRPr="00D065D4">
        <w:rPr>
          <w:rFonts w:ascii="Consolas" w:hAnsi="Consolas"/>
          <w:b/>
          <w:bCs/>
          <w:color w:val="000000" w:themeColor="text1"/>
          <w:highlight w:val="yellow"/>
        </w:rPr>
        <w:t>docker run -d -p 8080:80 aspnetcoreapp:</w:t>
      </w:r>
      <w:r w:rsidR="16C77BE5" w:rsidRPr="00D065D4">
        <w:rPr>
          <w:rFonts w:ascii="Consolas" w:hAnsi="Consolas"/>
          <w:b/>
          <w:bCs/>
          <w:color w:val="000000" w:themeColor="text1"/>
          <w:highlight w:val="yellow"/>
        </w:rPr>
        <w:t>3</w:t>
      </w:r>
      <w:r w:rsidR="008173E9" w:rsidRPr="00D065D4">
        <w:rPr>
          <w:rFonts w:ascii="Consolas" w:hAnsi="Consolas"/>
          <w:b/>
          <w:bCs/>
          <w:color w:val="000000" w:themeColor="text1"/>
          <w:highlight w:val="yellow"/>
        </w:rPr>
        <w:t>.</w:t>
      </w:r>
      <w:r w:rsidR="41128878" w:rsidRPr="00D065D4">
        <w:rPr>
          <w:rFonts w:ascii="Consolas" w:hAnsi="Consolas"/>
          <w:b/>
          <w:bCs/>
          <w:color w:val="000000" w:themeColor="text1"/>
          <w:highlight w:val="yellow"/>
        </w:rPr>
        <w:t>1</w:t>
      </w:r>
      <w:r w:rsidRPr="40973019">
        <w:rPr>
          <w:rFonts w:eastAsiaTheme="majorEastAsia" w:cstheme="majorBidi"/>
        </w:rPr>
        <w:t>”</w:t>
      </w:r>
    </w:p>
    <w:p w14:paraId="368243DE" w14:textId="6B183979" w:rsidR="008173E9" w:rsidRPr="008173E9" w:rsidRDefault="008173E9" w:rsidP="0055179E">
      <w:pPr>
        <w:pStyle w:val="ListParagraph"/>
        <w:numPr>
          <w:ilvl w:val="0"/>
          <w:numId w:val="11"/>
        </w:numPr>
      </w:pPr>
      <w:r w:rsidRPr="008173E9">
        <w:t>You are now running ASP.NET Core application inside the container listening at port 80 which is mapped to port 8080 on the host. Get the IP Address of the container you just ran:</w:t>
      </w:r>
    </w:p>
    <w:p w14:paraId="3E726D65" w14:textId="01B62E3F" w:rsidR="008173E9" w:rsidRDefault="008173E9" w:rsidP="40973019">
      <w:pPr>
        <w:ind w:left="720" w:firstLine="720"/>
        <w:rPr>
          <w:rFonts w:eastAsiaTheme="majorEastAsia" w:cstheme="majorBidi"/>
        </w:rPr>
      </w:pPr>
      <w:r w:rsidRPr="40973019">
        <w:rPr>
          <w:rFonts w:eastAsiaTheme="majorEastAsia" w:cstheme="majorBidi"/>
        </w:rPr>
        <w:t>“</w:t>
      </w:r>
      <w:proofErr w:type="gramStart"/>
      <w:r w:rsidRPr="40973019">
        <w:rPr>
          <w:rFonts w:ascii="Consolas" w:hAnsi="Consolas"/>
          <w:b/>
          <w:bCs/>
          <w:color w:val="000000" w:themeColor="text1"/>
        </w:rPr>
        <w:t>docker</w:t>
      </w:r>
      <w:proofErr w:type="gramEnd"/>
      <w:r w:rsidRPr="40973019">
        <w:rPr>
          <w:rFonts w:ascii="Consolas" w:hAnsi="Consolas"/>
          <w:b/>
          <w:bCs/>
          <w:color w:val="000000" w:themeColor="text1"/>
        </w:rPr>
        <w:t xml:space="preserve"> inspect &lt;container id&gt; | FINDSTR "</w:t>
      </w:r>
      <w:proofErr w:type="spellStart"/>
      <w:r w:rsidRPr="40973019">
        <w:rPr>
          <w:rFonts w:ascii="Consolas" w:hAnsi="Consolas"/>
          <w:b/>
          <w:bCs/>
          <w:color w:val="000000" w:themeColor="text1"/>
        </w:rPr>
        <w:t>IPAddress</w:t>
      </w:r>
      <w:proofErr w:type="spellEnd"/>
      <w:r w:rsidRPr="40973019">
        <w:rPr>
          <w:rFonts w:eastAsiaTheme="majorEastAsia" w:cstheme="majorBidi"/>
        </w:rPr>
        <w:t>"</w:t>
      </w:r>
    </w:p>
    <w:p w14:paraId="68D4921D" w14:textId="1CA9BE5B" w:rsidR="27FB4C36" w:rsidRDefault="27FB4C36" w:rsidP="40973019">
      <w:pPr>
        <w:ind w:left="720" w:firstLine="720"/>
        <w:rPr>
          <w:rFonts w:eastAsiaTheme="majorEastAsia" w:cstheme="majorBidi"/>
        </w:rPr>
      </w:pPr>
      <w:r>
        <w:rPr>
          <w:noProof/>
        </w:rPr>
        <w:drawing>
          <wp:inline distT="0" distB="0" distL="0" distR="0" wp14:anchorId="3E0E8536" wp14:editId="3836A8D1">
            <wp:extent cx="4572000" cy="533400"/>
            <wp:effectExtent l="0" t="0" r="0" b="0"/>
            <wp:docPr id="1140107885" name="Picture 1140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5B4AB8ED" w14:textId="6ED0BAFA" w:rsidR="008173E9" w:rsidRPr="0055179E" w:rsidRDefault="008173E9" w:rsidP="0055179E">
      <w:pPr>
        <w:pStyle w:val="ListParagraph"/>
        <w:numPr>
          <w:ilvl w:val="0"/>
          <w:numId w:val="11"/>
        </w:numPr>
        <w:rPr>
          <w:rFonts w:eastAsiaTheme="majorEastAsia" w:cstheme="majorBidi"/>
        </w:rPr>
      </w:pPr>
      <w:r>
        <w:rPr>
          <w:rFonts w:eastAsiaTheme="majorEastAsia" w:cstheme="majorBidi"/>
        </w:rPr>
        <w:t xml:space="preserve">Navigate to the IP address from the previous step: </w:t>
      </w:r>
    </w:p>
    <w:p w14:paraId="58B813F4" w14:textId="5DE85CA5" w:rsidR="00A73658" w:rsidRDefault="00A73658" w:rsidP="0055179E">
      <w:pPr>
        <w:pStyle w:val="ListParagraph"/>
        <w:spacing w:after="160" w:line="259" w:lineRule="auto"/>
        <w:ind w:left="1440"/>
      </w:pPr>
    </w:p>
    <w:p w14:paraId="022CDF6F" w14:textId="05AC5785" w:rsidR="00581011" w:rsidRPr="005507CF" w:rsidRDefault="11480474" w:rsidP="00B05803">
      <w:pPr>
        <w:pStyle w:val="TaskName"/>
        <w:numPr>
          <w:ilvl w:val="0"/>
          <w:numId w:val="0"/>
        </w:numPr>
        <w:ind w:left="1440"/>
        <w:rPr>
          <w:b w:val="0"/>
        </w:rPr>
      </w:pPr>
      <w:r>
        <w:rPr>
          <w:noProof/>
        </w:rPr>
        <w:lastRenderedPageBreak/>
        <w:drawing>
          <wp:inline distT="0" distB="0" distL="0" distR="0" wp14:anchorId="45333017" wp14:editId="6165B1BC">
            <wp:extent cx="4572000" cy="1724025"/>
            <wp:effectExtent l="0" t="0" r="0" b="0"/>
            <wp:docPr id="1089192495" name="Picture 108919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4DB6700F" w14:textId="5C10FF8C" w:rsidR="004A2FCA" w:rsidRDefault="002F0420" w:rsidP="004A2FCA">
      <w:pPr>
        <w:pStyle w:val="ExerciseHeading"/>
      </w:pPr>
      <w:bookmarkStart w:id="16" w:name="_Toc8394646"/>
      <w:r>
        <w:t xml:space="preserve">Demo </w:t>
      </w:r>
      <w:r w:rsidR="00D81D6E">
        <w:t>5</w:t>
      </w:r>
      <w:r w:rsidR="00CA2908">
        <w:t xml:space="preserve"> (optional</w:t>
      </w:r>
      <w:r w:rsidR="00813CC6">
        <w:t xml:space="preserve">. Need to install Docker </w:t>
      </w:r>
      <w:r w:rsidR="00946BF5">
        <w:t>Desktop</w:t>
      </w:r>
      <w:r w:rsidR="00CA2908">
        <w:t>)</w:t>
      </w:r>
      <w:r w:rsidR="004A2FCA">
        <w:t xml:space="preserve">:  </w:t>
      </w:r>
      <w:r w:rsidR="00A73658" w:rsidRPr="00A73658">
        <w:t>Visual Studio 201</w:t>
      </w:r>
      <w:r w:rsidR="002F1CFF">
        <w:t>9</w:t>
      </w:r>
      <w:r w:rsidR="00A73658" w:rsidRPr="00A73658">
        <w:t xml:space="preserve"> and Docker</w:t>
      </w:r>
      <w:bookmarkEnd w:id="16"/>
    </w:p>
    <w:p w14:paraId="49FD9B13" w14:textId="4D517DF8" w:rsidR="00810649" w:rsidRDefault="00810649" w:rsidP="00810649">
      <w:pPr>
        <w:pStyle w:val="ListParagraph"/>
      </w:pPr>
      <w:r w:rsidRPr="004A2FCA">
        <w:t xml:space="preserve">In this </w:t>
      </w:r>
      <w:r>
        <w:t>demo</w:t>
      </w:r>
      <w:r w:rsidR="0060198A">
        <w:t>,</w:t>
      </w:r>
      <w:r w:rsidRPr="004A2FCA">
        <w:t xml:space="preserve"> </w:t>
      </w:r>
      <w:r>
        <w:t>you will show:</w:t>
      </w:r>
    </w:p>
    <w:p w14:paraId="645AB79C" w14:textId="41B4C0F9" w:rsidR="00810649" w:rsidRPr="001207C6" w:rsidRDefault="00A73658" w:rsidP="00A73658">
      <w:pPr>
        <w:pStyle w:val="TaskName"/>
        <w:numPr>
          <w:ilvl w:val="0"/>
          <w:numId w:val="9"/>
        </w:numPr>
        <w:rPr>
          <w:b w:val="0"/>
        </w:rPr>
      </w:pPr>
      <w:r>
        <w:rPr>
          <w:b w:val="0"/>
        </w:rPr>
        <w:t>The Visual Studio 201</w:t>
      </w:r>
      <w:r w:rsidR="007230B3">
        <w:rPr>
          <w:b w:val="0"/>
        </w:rPr>
        <w:t>9</w:t>
      </w:r>
      <w:r>
        <w:rPr>
          <w:b w:val="0"/>
        </w:rPr>
        <w:t xml:space="preserve"> Docker Support. Running a Container in Visual Studio</w:t>
      </w:r>
      <w:r w:rsidR="00CD5A38">
        <w:rPr>
          <w:b w:val="0"/>
        </w:rPr>
        <w:t>.</w:t>
      </w:r>
    </w:p>
    <w:p w14:paraId="3AD7CF03" w14:textId="77777777" w:rsidR="004A2FCA" w:rsidRDefault="004A2FCA" w:rsidP="004A2FCA">
      <w:pPr>
        <w:pStyle w:val="TaskHeading"/>
      </w:pPr>
      <w:r>
        <w:t>Tasks</w:t>
      </w:r>
    </w:p>
    <w:p w14:paraId="042D6C27" w14:textId="03DB0908" w:rsidR="004A2FCA" w:rsidRPr="00D87EC8" w:rsidRDefault="00A73658" w:rsidP="00A73658">
      <w:pPr>
        <w:pStyle w:val="TaskName"/>
        <w:numPr>
          <w:ilvl w:val="0"/>
          <w:numId w:val="10"/>
        </w:numPr>
      </w:pPr>
      <w:r w:rsidRPr="00D87EC8">
        <w:t>Visual Studio Docker Support</w:t>
      </w:r>
    </w:p>
    <w:p w14:paraId="04BF9E42" w14:textId="77777777" w:rsidR="00365DB0" w:rsidRDefault="006109BE" w:rsidP="00A73658">
      <w:pPr>
        <w:pStyle w:val="TaskDetail"/>
        <w:numPr>
          <w:ilvl w:val="0"/>
          <w:numId w:val="6"/>
        </w:numPr>
      </w:pPr>
      <w:r w:rsidRPr="006109BE">
        <w:rPr>
          <w:highlight w:val="red"/>
        </w:rPr>
        <w:t>Warning – Do this before you do your workshop and test it out on your VM. DO NOT do step 2 during a workshop demo, do it ahead of time.</w:t>
      </w:r>
      <w:r>
        <w:t xml:space="preserve">  </w:t>
      </w:r>
    </w:p>
    <w:p w14:paraId="26564AB8" w14:textId="54EF8B4B" w:rsidR="008B5B54" w:rsidRDefault="008B5B54" w:rsidP="00A73658">
      <w:pPr>
        <w:pStyle w:val="TaskDetail"/>
        <w:numPr>
          <w:ilvl w:val="0"/>
          <w:numId w:val="6"/>
        </w:numPr>
      </w:pPr>
      <w:r>
        <w:t xml:space="preserve">Try to go to the Start menu and type in Docker.  If you click on it and try to run </w:t>
      </w:r>
      <w:proofErr w:type="gramStart"/>
      <w:r>
        <w:t>Docker..</w:t>
      </w:r>
      <w:proofErr w:type="gramEnd"/>
      <w:r>
        <w:t xml:space="preserve"> if you get an error that says “</w:t>
      </w:r>
      <w:r w:rsidR="006109BE">
        <w:rPr>
          <w:b/>
        </w:rPr>
        <w:t xml:space="preserve">Docker </w:t>
      </w:r>
      <w:r w:rsidR="00946BF5">
        <w:rPr>
          <w:b/>
        </w:rPr>
        <w:t>Desktop</w:t>
      </w:r>
      <w:r w:rsidR="006109BE">
        <w:rPr>
          <w:b/>
        </w:rPr>
        <w:t xml:space="preserve"> – Access Denied</w:t>
      </w:r>
      <w:r w:rsidR="006109BE">
        <w:t xml:space="preserve"> You are not allowed to use Docker. You must be in the “docker-users” group</w:t>
      </w:r>
      <w:r>
        <w:t>”</w:t>
      </w:r>
      <w:r w:rsidR="006109BE">
        <w:t xml:space="preserve"> then please continue to step to fix this.  If Docker starts with no </w:t>
      </w:r>
      <w:proofErr w:type="gramStart"/>
      <w:r w:rsidR="006109BE">
        <w:t>issue</w:t>
      </w:r>
      <w:proofErr w:type="gramEnd"/>
      <w:r w:rsidR="006109BE">
        <w:t xml:space="preserve"> then please skip step 2, and continue on to step 3. </w:t>
      </w:r>
    </w:p>
    <w:p w14:paraId="7EED9E5F" w14:textId="658B6B0D" w:rsidR="001258BB" w:rsidRDefault="003D79B7" w:rsidP="00A73658">
      <w:pPr>
        <w:pStyle w:val="TaskDetail"/>
        <w:numPr>
          <w:ilvl w:val="0"/>
          <w:numId w:val="6"/>
        </w:numPr>
      </w:pPr>
      <w:r>
        <w:t xml:space="preserve">This is how you add your user to the “docker-users” group </w:t>
      </w:r>
      <w:r w:rsidR="001258BB">
        <w:t>(this is a workaround until this is fixed</w:t>
      </w:r>
      <w:r>
        <w:t xml:space="preserve"> and will make it so your Docker </w:t>
      </w:r>
      <w:r w:rsidR="00946BF5">
        <w:t>Desktop</w:t>
      </w:r>
      <w:r>
        <w:t xml:space="preserve"> will run properly</w:t>
      </w:r>
      <w:r w:rsidR="001258BB">
        <w:t>)</w:t>
      </w:r>
      <w:r w:rsidR="00203FC5">
        <w:t>.</w:t>
      </w:r>
      <w:r w:rsidR="008B5B54">
        <w:t xml:space="preserve">  </w:t>
      </w:r>
    </w:p>
    <w:p w14:paraId="647F101D" w14:textId="6E208694" w:rsidR="001258BB" w:rsidRDefault="001258BB" w:rsidP="001258BB">
      <w:pPr>
        <w:pStyle w:val="TaskDetail"/>
        <w:numPr>
          <w:ilvl w:val="1"/>
          <w:numId w:val="6"/>
        </w:numPr>
      </w:pPr>
      <w:r>
        <w:t xml:space="preserve">Go into Server Manager. </w:t>
      </w:r>
    </w:p>
    <w:p w14:paraId="703311D2" w14:textId="5A208938" w:rsidR="004830A0" w:rsidRDefault="004830A0" w:rsidP="40973019">
      <w:pPr>
        <w:pStyle w:val="TaskDetail"/>
        <w:ind w:left="2160"/>
      </w:pPr>
      <w:r>
        <w:rPr>
          <w:noProof/>
        </w:rPr>
        <w:lastRenderedPageBreak/>
        <w:drawing>
          <wp:inline distT="0" distB="0" distL="0" distR="0" wp14:anchorId="2D3D12EB" wp14:editId="73669AA4">
            <wp:extent cx="4746097" cy="2977467"/>
            <wp:effectExtent l="0" t="0" r="0" b="0"/>
            <wp:docPr id="69563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746097" cy="2977467"/>
                    </a:xfrm>
                    <a:prstGeom prst="rect">
                      <a:avLst/>
                    </a:prstGeom>
                  </pic:spPr>
                </pic:pic>
              </a:graphicData>
            </a:graphic>
          </wp:inline>
        </w:drawing>
      </w:r>
    </w:p>
    <w:p w14:paraId="42A4EEC4" w14:textId="2BD66BB7" w:rsidR="00203FC5" w:rsidRDefault="00203FC5" w:rsidP="00203FC5">
      <w:pPr>
        <w:pStyle w:val="TaskDetail"/>
        <w:numPr>
          <w:ilvl w:val="1"/>
          <w:numId w:val="6"/>
        </w:numPr>
      </w:pPr>
      <w:r>
        <w:t>On the top right (see highlighted with blue circle in screenshot below) click Tools &gt; Computer Management</w:t>
      </w:r>
      <w:r w:rsidR="00B92534">
        <w:t>.</w:t>
      </w:r>
    </w:p>
    <w:p w14:paraId="37A49BCE" w14:textId="39D7E48F" w:rsidR="00203FC5" w:rsidRDefault="00203FC5" w:rsidP="40973019">
      <w:pPr>
        <w:pStyle w:val="TaskDetail"/>
        <w:ind w:left="2160"/>
      </w:pPr>
      <w:r>
        <w:rPr>
          <w:noProof/>
        </w:rPr>
        <w:drawing>
          <wp:inline distT="0" distB="0" distL="0" distR="0" wp14:anchorId="2A681E90" wp14:editId="51925C17">
            <wp:extent cx="2642977" cy="1738116"/>
            <wp:effectExtent l="0" t="0" r="5080" b="0"/>
            <wp:docPr id="97010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2642977" cy="1738116"/>
                    </a:xfrm>
                    <a:prstGeom prst="rect">
                      <a:avLst/>
                    </a:prstGeom>
                  </pic:spPr>
                </pic:pic>
              </a:graphicData>
            </a:graphic>
          </wp:inline>
        </w:drawing>
      </w:r>
    </w:p>
    <w:p w14:paraId="3AD12440" w14:textId="65E2A51E" w:rsidR="001258BB" w:rsidRDefault="00203FC5" w:rsidP="001258BB">
      <w:pPr>
        <w:pStyle w:val="TaskDetail"/>
        <w:numPr>
          <w:ilvl w:val="1"/>
          <w:numId w:val="6"/>
        </w:numPr>
      </w:pPr>
      <w:r>
        <w:t>On the left menu, hit Local Users and Groups. Click on Groups. Double click on</w:t>
      </w:r>
      <w:r w:rsidR="001258BB">
        <w:t xml:space="preserve"> </w:t>
      </w:r>
      <w:r w:rsidRPr="00203FC5">
        <w:rPr>
          <w:b/>
        </w:rPr>
        <w:t>docker-users</w:t>
      </w:r>
      <w:r w:rsidR="00B47AD2">
        <w:rPr>
          <w:b/>
        </w:rPr>
        <w:t>.</w:t>
      </w:r>
    </w:p>
    <w:p w14:paraId="76111C40" w14:textId="434E2993" w:rsidR="00203FC5" w:rsidRDefault="00203FC5" w:rsidP="40973019">
      <w:pPr>
        <w:pStyle w:val="TaskDetail"/>
        <w:ind w:left="2160"/>
      </w:pPr>
      <w:r>
        <w:rPr>
          <w:noProof/>
        </w:rPr>
        <w:lastRenderedPageBreak/>
        <w:drawing>
          <wp:inline distT="0" distB="0" distL="0" distR="0" wp14:anchorId="289DC771" wp14:editId="418DC7B9">
            <wp:extent cx="3410712" cy="2633472"/>
            <wp:effectExtent l="0" t="0" r="0" b="0"/>
            <wp:docPr id="11358166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3410712" cy="2633472"/>
                    </a:xfrm>
                    <a:prstGeom prst="rect">
                      <a:avLst/>
                    </a:prstGeom>
                  </pic:spPr>
                </pic:pic>
              </a:graphicData>
            </a:graphic>
          </wp:inline>
        </w:drawing>
      </w:r>
    </w:p>
    <w:p w14:paraId="48636099" w14:textId="423077B8" w:rsidR="001258BB" w:rsidRDefault="00D959F7" w:rsidP="001258BB">
      <w:pPr>
        <w:pStyle w:val="TaskDetail"/>
        <w:numPr>
          <w:ilvl w:val="1"/>
          <w:numId w:val="6"/>
        </w:numPr>
      </w:pPr>
      <w:r>
        <w:t>A modal will pop-up.  Click on the add button (this is outlined in blue in the screenshot below).</w:t>
      </w:r>
    </w:p>
    <w:p w14:paraId="313B4157" w14:textId="0BBBFE47" w:rsidR="00203FC5" w:rsidRDefault="00203FC5" w:rsidP="40973019">
      <w:pPr>
        <w:pStyle w:val="TaskDetail"/>
        <w:ind w:left="2160"/>
      </w:pPr>
      <w:r>
        <w:rPr>
          <w:noProof/>
        </w:rPr>
        <w:drawing>
          <wp:inline distT="0" distB="0" distL="0" distR="0" wp14:anchorId="4616A177" wp14:editId="65040C1D">
            <wp:extent cx="2206651" cy="2543544"/>
            <wp:effectExtent l="0" t="0" r="3175" b="9525"/>
            <wp:docPr id="1251547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2206651" cy="2543544"/>
                    </a:xfrm>
                    <a:prstGeom prst="rect">
                      <a:avLst/>
                    </a:prstGeom>
                  </pic:spPr>
                </pic:pic>
              </a:graphicData>
            </a:graphic>
          </wp:inline>
        </w:drawing>
      </w:r>
    </w:p>
    <w:p w14:paraId="0D5FC8CF" w14:textId="14F7F0AA" w:rsidR="00203FC5" w:rsidRDefault="00EA5098" w:rsidP="001258BB">
      <w:pPr>
        <w:pStyle w:val="TaskDetail"/>
        <w:numPr>
          <w:ilvl w:val="1"/>
          <w:numId w:val="6"/>
        </w:numPr>
      </w:pPr>
      <w:r>
        <w:t xml:space="preserve">Another modal will pop-up.  </w:t>
      </w:r>
      <w:r w:rsidR="00203FC5">
        <w:t>Add your username that you used to login to the VM in the last textbox that says</w:t>
      </w:r>
      <w:r>
        <w:t>:</w:t>
      </w:r>
      <w:r w:rsidR="00203FC5">
        <w:t xml:space="preserve"> “Enter the object names to select”, then hit OK. </w:t>
      </w:r>
      <w:r>
        <w:t>In this example</w:t>
      </w:r>
      <w:r w:rsidR="00A90267">
        <w:t>,</w:t>
      </w:r>
      <w:r>
        <w:t xml:space="preserve"> the VM username used was “super”.</w:t>
      </w:r>
    </w:p>
    <w:p w14:paraId="38803A6B" w14:textId="44F1DF3F" w:rsidR="00203FC5" w:rsidRDefault="00203FC5" w:rsidP="40973019">
      <w:pPr>
        <w:pStyle w:val="TaskDetail"/>
        <w:ind w:left="2160"/>
      </w:pPr>
      <w:r>
        <w:rPr>
          <w:noProof/>
        </w:rPr>
        <w:lastRenderedPageBreak/>
        <w:drawing>
          <wp:inline distT="0" distB="0" distL="0" distR="0" wp14:anchorId="0E0E57FF" wp14:editId="3AF6C75D">
            <wp:extent cx="3909974" cy="2162964"/>
            <wp:effectExtent l="0" t="0" r="0" b="8890"/>
            <wp:docPr id="426722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3909974" cy="2162964"/>
                    </a:xfrm>
                    <a:prstGeom prst="rect">
                      <a:avLst/>
                    </a:prstGeom>
                  </pic:spPr>
                </pic:pic>
              </a:graphicData>
            </a:graphic>
          </wp:inline>
        </w:drawing>
      </w:r>
    </w:p>
    <w:p w14:paraId="36ECFDA7" w14:textId="6B49B9CC" w:rsidR="00203FC5" w:rsidRDefault="001258BB" w:rsidP="008B5B54">
      <w:pPr>
        <w:pStyle w:val="TaskDetail"/>
        <w:numPr>
          <w:ilvl w:val="1"/>
          <w:numId w:val="6"/>
        </w:numPr>
      </w:pPr>
      <w:r>
        <w:t>Click OK and close these Windows</w:t>
      </w:r>
    </w:p>
    <w:p w14:paraId="42851E06" w14:textId="2ECADDC2" w:rsidR="00CF4632" w:rsidRPr="00A6524E" w:rsidRDefault="00CF4632" w:rsidP="00A73658">
      <w:pPr>
        <w:pStyle w:val="TaskDetail"/>
        <w:numPr>
          <w:ilvl w:val="0"/>
          <w:numId w:val="6"/>
        </w:numPr>
      </w:pPr>
      <w:r>
        <w:t xml:space="preserve">Make sure you have Docker </w:t>
      </w:r>
      <w:r w:rsidR="00946BF5">
        <w:t>Desktop</w:t>
      </w:r>
      <w:r>
        <w:t xml:space="preserve"> on your machine and that it is set to </w:t>
      </w:r>
      <w:r w:rsidR="009931F8" w:rsidRPr="0055179E">
        <w:rPr>
          <w:b/>
        </w:rPr>
        <w:t>Linux</w:t>
      </w:r>
      <w:r w:rsidRPr="0055179E">
        <w:rPr>
          <w:b/>
        </w:rPr>
        <w:t xml:space="preserve"> mode</w:t>
      </w:r>
      <w:r>
        <w:t xml:space="preserve">. </w:t>
      </w:r>
      <w:r w:rsidR="00A90267">
        <w:t>You can right click on the Docker whale on the task bar and if it says “Switch to Windows mode” it means you are in Linux mode now.  If it says “Switch to Linux mode” then click on that and wait for it to swap (the Docker icon will be moving while it is switching, and it will stabilize and say Docker is ready once it is done).</w:t>
      </w:r>
      <w:r w:rsidR="00334327">
        <w:t xml:space="preserve"> Another option is to run the command </w:t>
      </w:r>
      <w:r w:rsidR="00334327" w:rsidRPr="00334327">
        <w:rPr>
          <w:b/>
        </w:rPr>
        <w:t>docker info</w:t>
      </w:r>
      <w:r w:rsidR="00334327">
        <w:rPr>
          <w:b/>
        </w:rPr>
        <w:t xml:space="preserve"> </w:t>
      </w:r>
      <w:r w:rsidR="00334327" w:rsidRPr="00334327">
        <w:t>and check that</w:t>
      </w:r>
      <w:r w:rsidR="00334327">
        <w:rPr>
          <w:b/>
        </w:rPr>
        <w:t xml:space="preserve"> </w:t>
      </w:r>
      <w:proofErr w:type="spellStart"/>
      <w:r w:rsidR="00A6524E">
        <w:rPr>
          <w:b/>
        </w:rPr>
        <w:t>OSType</w:t>
      </w:r>
      <w:proofErr w:type="spellEnd"/>
      <w:r w:rsidR="00A6524E">
        <w:rPr>
          <w:b/>
        </w:rPr>
        <w:t xml:space="preserve"> = Linux</w:t>
      </w:r>
    </w:p>
    <w:p w14:paraId="32087A1F" w14:textId="580364D4" w:rsidR="00A6524E" w:rsidRDefault="00A6524E" w:rsidP="40973019">
      <w:pPr>
        <w:pStyle w:val="TaskDetail"/>
        <w:ind w:left="1440"/>
      </w:pPr>
      <w:r>
        <w:rPr>
          <w:noProof/>
        </w:rPr>
        <w:lastRenderedPageBreak/>
        <w:drawing>
          <wp:inline distT="0" distB="0" distL="0" distR="0" wp14:anchorId="154001FE" wp14:editId="3C8C1126">
            <wp:extent cx="4883582" cy="4637837"/>
            <wp:effectExtent l="0" t="0" r="0" b="0"/>
            <wp:docPr id="243293138"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3582" cy="4637837"/>
                    </a:xfrm>
                    <a:prstGeom prst="rect">
                      <a:avLst/>
                    </a:prstGeom>
                  </pic:spPr>
                </pic:pic>
              </a:graphicData>
            </a:graphic>
          </wp:inline>
        </w:drawing>
      </w:r>
    </w:p>
    <w:p w14:paraId="7ED226BC" w14:textId="798501D0" w:rsidR="00A73658" w:rsidRDefault="00A73658" w:rsidP="00A73658">
      <w:pPr>
        <w:pStyle w:val="TaskDetail"/>
        <w:numPr>
          <w:ilvl w:val="0"/>
          <w:numId w:val="6"/>
        </w:numPr>
      </w:pPr>
      <w:r w:rsidRPr="00D87EC8">
        <w:t>Open an instance of Visual Studio 201</w:t>
      </w:r>
      <w:r w:rsidR="00397776">
        <w:t>9</w:t>
      </w:r>
      <w:r w:rsidRPr="00D87EC8">
        <w:t>.</w:t>
      </w:r>
    </w:p>
    <w:p w14:paraId="1D44341F" w14:textId="05617DEA" w:rsidR="001258BB" w:rsidRDefault="001258BB" w:rsidP="00A73658">
      <w:pPr>
        <w:pStyle w:val="TaskDetail"/>
        <w:numPr>
          <w:ilvl w:val="0"/>
          <w:numId w:val="6"/>
        </w:numPr>
      </w:pPr>
      <w:r>
        <w:t>Create a new ASP.NET Web Core Application.</w:t>
      </w:r>
    </w:p>
    <w:p w14:paraId="08282612" w14:textId="5BA5D1A1" w:rsidR="006C0EB5" w:rsidRDefault="00C35D3D" w:rsidP="40973019">
      <w:pPr>
        <w:pStyle w:val="TaskDetail"/>
        <w:ind w:left="1440"/>
      </w:pPr>
      <w:r>
        <w:rPr>
          <w:noProof/>
        </w:rPr>
        <w:lastRenderedPageBreak/>
        <w:drawing>
          <wp:inline distT="0" distB="0" distL="0" distR="0" wp14:anchorId="0367EB3A" wp14:editId="589386E8">
            <wp:extent cx="5205802" cy="3518923"/>
            <wp:effectExtent l="0" t="0" r="0" b="5715"/>
            <wp:docPr id="1045832601"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5802" cy="3518923"/>
                    </a:xfrm>
                    <a:prstGeom prst="rect">
                      <a:avLst/>
                    </a:prstGeom>
                  </pic:spPr>
                </pic:pic>
              </a:graphicData>
            </a:graphic>
          </wp:inline>
        </w:drawing>
      </w:r>
    </w:p>
    <w:p w14:paraId="34711524" w14:textId="4808F9EC" w:rsidR="00D455C9" w:rsidRDefault="001258BB" w:rsidP="00C31F35">
      <w:pPr>
        <w:pStyle w:val="TaskDetail"/>
        <w:numPr>
          <w:ilvl w:val="0"/>
          <w:numId w:val="6"/>
        </w:numPr>
      </w:pPr>
      <w:r>
        <w:t>Choose MV</w:t>
      </w:r>
      <w:r w:rsidR="00172F38">
        <w:t>C</w:t>
      </w:r>
      <w:r w:rsidR="006C0EB5">
        <w:t xml:space="preserve">, check the box for Enable Docker Support, and Choose Linux for the Operating System (OS). </w:t>
      </w:r>
      <w:r w:rsidR="00A6524E">
        <w:t xml:space="preserve">Uncheck </w:t>
      </w:r>
      <w:r w:rsidR="00A6524E" w:rsidRPr="40973019">
        <w:rPr>
          <w:b/>
          <w:bCs/>
        </w:rPr>
        <w:t>Configure HTTPS</w:t>
      </w:r>
      <w:r w:rsidR="00A6524E">
        <w:t>.</w:t>
      </w:r>
      <w:r w:rsidR="00A6524E" w:rsidRPr="40973019">
        <w:rPr>
          <w:noProof/>
        </w:rPr>
        <w:t xml:space="preserve"> </w:t>
      </w:r>
      <w:r w:rsidR="0055053C" w:rsidRPr="40973019">
        <w:rPr>
          <w:noProof/>
        </w:rPr>
        <w:t>The following screenshot</w:t>
      </w:r>
      <w:r w:rsidR="002068C1" w:rsidRPr="40973019">
        <w:rPr>
          <w:noProof/>
        </w:rPr>
        <w:t>s</w:t>
      </w:r>
      <w:r w:rsidR="0055053C" w:rsidRPr="40973019">
        <w:rPr>
          <w:noProof/>
        </w:rPr>
        <w:t xml:space="preserve"> show an example for ASP.NET Core </w:t>
      </w:r>
      <w:r w:rsidR="2AE66934" w:rsidRPr="40973019">
        <w:rPr>
          <w:noProof/>
        </w:rPr>
        <w:t>3</w:t>
      </w:r>
      <w:r w:rsidR="0055053C" w:rsidRPr="40973019">
        <w:rPr>
          <w:noProof/>
        </w:rPr>
        <w:t>.</w:t>
      </w:r>
      <w:r w:rsidR="2A913B04" w:rsidRPr="40973019">
        <w:rPr>
          <w:noProof/>
        </w:rPr>
        <w:t>1</w:t>
      </w:r>
      <w:r w:rsidR="0055053C" w:rsidRPr="40973019">
        <w:rPr>
          <w:noProof/>
        </w:rPr>
        <w:t xml:space="preserve"> but f</w:t>
      </w:r>
      <w:r w:rsidR="00D455C9" w:rsidRPr="40973019">
        <w:rPr>
          <w:noProof/>
        </w:rPr>
        <w:t xml:space="preserve">eel free to </w:t>
      </w:r>
      <w:r w:rsidR="00FF7421" w:rsidRPr="40973019">
        <w:rPr>
          <w:noProof/>
        </w:rPr>
        <w:t>try</w:t>
      </w:r>
      <w:r w:rsidR="00D455C9" w:rsidRPr="40973019">
        <w:rPr>
          <w:noProof/>
        </w:rPr>
        <w:t xml:space="preserve"> more recent versions in your demo. </w:t>
      </w:r>
    </w:p>
    <w:p w14:paraId="62DAB553" w14:textId="682491B4" w:rsidR="006C0EB5" w:rsidRDefault="00C35D3D" w:rsidP="40973019">
      <w:pPr>
        <w:pStyle w:val="TaskDetail"/>
        <w:ind w:left="1440"/>
      </w:pPr>
      <w:r>
        <w:rPr>
          <w:noProof/>
        </w:rPr>
        <w:drawing>
          <wp:inline distT="0" distB="0" distL="0" distR="0" wp14:anchorId="5DF686AC" wp14:editId="1BCC7CE0">
            <wp:extent cx="5566574" cy="3510034"/>
            <wp:effectExtent l="0" t="0" r="0" b="0"/>
            <wp:docPr id="1854216193"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6574" cy="3510034"/>
                    </a:xfrm>
                    <a:prstGeom prst="rect">
                      <a:avLst/>
                    </a:prstGeom>
                  </pic:spPr>
                </pic:pic>
              </a:graphicData>
            </a:graphic>
          </wp:inline>
        </w:drawing>
      </w:r>
    </w:p>
    <w:p w14:paraId="0B2BFF20" w14:textId="448B3EA0" w:rsidR="001258BB" w:rsidRPr="00D87EC8" w:rsidRDefault="001258BB" w:rsidP="001258BB">
      <w:pPr>
        <w:pStyle w:val="TaskDetail"/>
        <w:numPr>
          <w:ilvl w:val="0"/>
          <w:numId w:val="6"/>
        </w:numPr>
      </w:pPr>
      <w:r>
        <w:t xml:space="preserve">Hit </w:t>
      </w:r>
      <w:r w:rsidR="00C35D3D">
        <w:rPr>
          <w:b/>
        </w:rPr>
        <w:t>Create</w:t>
      </w:r>
      <w:r w:rsidR="006C0EB5">
        <w:t xml:space="preserve">. </w:t>
      </w:r>
    </w:p>
    <w:p w14:paraId="2D998949" w14:textId="291B423F" w:rsidR="00CF4632" w:rsidRDefault="00CF4632" w:rsidP="00A73658">
      <w:pPr>
        <w:pStyle w:val="TaskDetail"/>
        <w:numPr>
          <w:ilvl w:val="0"/>
          <w:numId w:val="6"/>
        </w:numPr>
      </w:pPr>
      <w:r>
        <w:lastRenderedPageBreak/>
        <w:t xml:space="preserve">Show the </w:t>
      </w:r>
      <w:proofErr w:type="spellStart"/>
      <w:r w:rsidRPr="005A6D3E">
        <w:rPr>
          <w:b/>
        </w:rPr>
        <w:t>Dockerfile</w:t>
      </w:r>
      <w:proofErr w:type="spellEnd"/>
      <w:r>
        <w:t xml:space="preserve"> that was added to the Solution. </w:t>
      </w:r>
    </w:p>
    <w:p w14:paraId="15C9391D" w14:textId="3F02FF65" w:rsidR="00CF4632" w:rsidRDefault="00946BF5" w:rsidP="40973019">
      <w:pPr>
        <w:pStyle w:val="TaskDetail"/>
        <w:ind w:left="1440"/>
      </w:pPr>
      <w:r>
        <w:rPr>
          <w:noProof/>
        </w:rPr>
        <w:drawing>
          <wp:inline distT="0" distB="0" distL="0" distR="0" wp14:anchorId="710C9929" wp14:editId="35EDE1BB">
            <wp:extent cx="5276399" cy="3232231"/>
            <wp:effectExtent l="0" t="0" r="635" b="6350"/>
            <wp:docPr id="230387264"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pic:nvPicPr>
                  <pic:blipFill>
                    <a:blip r:embed="rId51">
                      <a:extLst>
                        <a:ext uri="{28A0092B-C50C-407E-A947-70E740481C1C}">
                          <a14:useLocalDpi xmlns:a14="http://schemas.microsoft.com/office/drawing/2010/main" val="0"/>
                        </a:ext>
                      </a:extLst>
                    </a:blip>
                    <a:stretch>
                      <a:fillRect/>
                    </a:stretch>
                  </pic:blipFill>
                  <pic:spPr>
                    <a:xfrm>
                      <a:off x="0" y="0"/>
                      <a:ext cx="5276399" cy="3232231"/>
                    </a:xfrm>
                    <a:prstGeom prst="rect">
                      <a:avLst/>
                    </a:prstGeom>
                  </pic:spPr>
                </pic:pic>
              </a:graphicData>
            </a:graphic>
          </wp:inline>
        </w:drawing>
      </w:r>
    </w:p>
    <w:p w14:paraId="5CE3EBD6" w14:textId="5D87CCA2" w:rsidR="00334327" w:rsidRDefault="00CD3D05" w:rsidP="00A73658">
      <w:pPr>
        <w:pStyle w:val="TaskDetail"/>
        <w:numPr>
          <w:ilvl w:val="0"/>
          <w:numId w:val="6"/>
        </w:numPr>
      </w:pPr>
      <w:r>
        <w:t xml:space="preserve">Open the </w:t>
      </w:r>
      <w:proofErr w:type="spellStart"/>
      <w:r w:rsidRPr="00946BF5">
        <w:rPr>
          <w:b/>
        </w:rPr>
        <w:t>HomeController</w:t>
      </w:r>
      <w:proofErr w:type="spellEnd"/>
      <w:r>
        <w:t xml:space="preserve"> and a</w:t>
      </w:r>
      <w:r w:rsidR="00334327">
        <w:t xml:space="preserve">dd a breakpoint </w:t>
      </w:r>
      <w:r>
        <w:t xml:space="preserve">in the </w:t>
      </w:r>
      <w:r w:rsidR="00946BF5" w:rsidRPr="00946BF5">
        <w:rPr>
          <w:b/>
        </w:rPr>
        <w:t>Index</w:t>
      </w:r>
      <w:r w:rsidR="00334327">
        <w:t xml:space="preserve"> </w:t>
      </w:r>
      <w:r w:rsidR="007C423E">
        <w:t>method</w:t>
      </w:r>
      <w:r>
        <w:t xml:space="preserve"> so that you can </w:t>
      </w:r>
      <w:r w:rsidR="00334327">
        <w:t>show th</w:t>
      </w:r>
      <w:r>
        <w:t>e</w:t>
      </w:r>
      <w:r w:rsidR="00334327">
        <w:t xml:space="preserve"> debug</w:t>
      </w:r>
      <w:r>
        <w:t>ging</w:t>
      </w:r>
      <w:r w:rsidR="00334327">
        <w:t xml:space="preserve"> containers from Visual Studio.</w:t>
      </w:r>
    </w:p>
    <w:p w14:paraId="075E1DF4" w14:textId="68A34747" w:rsidR="00CD3D05" w:rsidRDefault="00946BF5" w:rsidP="40973019">
      <w:pPr>
        <w:pStyle w:val="TaskDetail"/>
        <w:ind w:left="1440"/>
      </w:pPr>
      <w:r>
        <w:rPr>
          <w:noProof/>
        </w:rPr>
        <w:drawing>
          <wp:inline distT="0" distB="0" distL="0" distR="0" wp14:anchorId="5AF24AF4" wp14:editId="3DF4D020">
            <wp:extent cx="5475564" cy="2444700"/>
            <wp:effectExtent l="0" t="0" r="0" b="0"/>
            <wp:docPr id="1306782593"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pic:nvPicPr>
                  <pic:blipFill>
                    <a:blip r:embed="rId52">
                      <a:extLst>
                        <a:ext uri="{28A0092B-C50C-407E-A947-70E740481C1C}">
                          <a14:useLocalDpi xmlns:a14="http://schemas.microsoft.com/office/drawing/2010/main" val="0"/>
                        </a:ext>
                      </a:extLst>
                    </a:blip>
                    <a:stretch>
                      <a:fillRect/>
                    </a:stretch>
                  </pic:blipFill>
                  <pic:spPr>
                    <a:xfrm>
                      <a:off x="0" y="0"/>
                      <a:ext cx="5475564" cy="2444700"/>
                    </a:xfrm>
                    <a:prstGeom prst="rect">
                      <a:avLst/>
                    </a:prstGeom>
                  </pic:spPr>
                </pic:pic>
              </a:graphicData>
            </a:graphic>
          </wp:inline>
        </w:drawing>
      </w:r>
    </w:p>
    <w:p w14:paraId="4B8C92B6" w14:textId="3338C6B6" w:rsidR="00AA7FF9" w:rsidRDefault="00A73658" w:rsidP="00A73658">
      <w:pPr>
        <w:pStyle w:val="TaskDetail"/>
        <w:numPr>
          <w:ilvl w:val="0"/>
          <w:numId w:val="6"/>
        </w:numPr>
      </w:pPr>
      <w:r w:rsidRPr="00CF4632">
        <w:t>Hit Run on Visual Studio</w:t>
      </w:r>
      <w:r w:rsidR="00AA7FF9">
        <w:t xml:space="preserve"> (note that it says </w:t>
      </w:r>
      <w:r w:rsidR="00AA7FF9" w:rsidRPr="00AA7FF9">
        <w:rPr>
          <w:b/>
        </w:rPr>
        <w:t>Docker</w:t>
      </w:r>
      <w:r w:rsidR="00946BF5">
        <w:rPr>
          <w:b/>
        </w:rPr>
        <w:t xml:space="preserve"> </w:t>
      </w:r>
      <w:r w:rsidR="00946BF5" w:rsidRPr="00946BF5">
        <w:t>but if you click on the drop down, you can run this application in IIS express or in self-hosted mode with Kestrel</w:t>
      </w:r>
      <w:r w:rsidR="00AA7FF9">
        <w:t>)</w:t>
      </w:r>
      <w:r w:rsidR="008A5E1B">
        <w:t xml:space="preserve">. Show the Output window as it runs. </w:t>
      </w:r>
      <w:r w:rsidR="00AA7FF9">
        <w:t xml:space="preserve">Try to highlight and explain the </w:t>
      </w:r>
      <w:r w:rsidR="00AA7FF9" w:rsidRPr="00AA7FF9">
        <w:rPr>
          <w:b/>
        </w:rPr>
        <w:t xml:space="preserve">docker </w:t>
      </w:r>
      <w:r w:rsidR="00AA7FF9">
        <w:rPr>
          <w:b/>
        </w:rPr>
        <w:t>build</w:t>
      </w:r>
      <w:r w:rsidR="00AA7FF9">
        <w:t xml:space="preserve"> and </w:t>
      </w:r>
      <w:r w:rsidR="00AA7FF9" w:rsidRPr="00AA7FF9">
        <w:rPr>
          <w:b/>
        </w:rPr>
        <w:t>docker run</w:t>
      </w:r>
      <w:r w:rsidR="00AA7FF9">
        <w:t xml:space="preserve"> commands. </w:t>
      </w:r>
    </w:p>
    <w:p w14:paraId="75A9C09C" w14:textId="172F89DE" w:rsidR="00AA7FF9" w:rsidRDefault="00B7559E" w:rsidP="40973019">
      <w:pPr>
        <w:pStyle w:val="TaskDetail"/>
        <w:ind w:left="1440"/>
      </w:pPr>
      <w:r>
        <w:rPr>
          <w:noProof/>
        </w:rPr>
        <w:lastRenderedPageBreak/>
        <w:drawing>
          <wp:inline distT="0" distB="0" distL="0" distR="0" wp14:anchorId="15C8C73E" wp14:editId="1DB86C04">
            <wp:extent cx="4985862" cy="1813235"/>
            <wp:effectExtent l="0" t="0" r="5715" b="0"/>
            <wp:docPr id="1716889089"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5862" cy="1813235"/>
                    </a:xfrm>
                    <a:prstGeom prst="rect">
                      <a:avLst/>
                    </a:prstGeom>
                  </pic:spPr>
                </pic:pic>
              </a:graphicData>
            </a:graphic>
          </wp:inline>
        </w:drawing>
      </w:r>
    </w:p>
    <w:p w14:paraId="78A21C3E" w14:textId="58F31BF8" w:rsidR="00D50907" w:rsidRDefault="00B7559E" w:rsidP="40973019">
      <w:pPr>
        <w:pStyle w:val="TaskDetail"/>
        <w:ind w:left="1440"/>
      </w:pPr>
      <w:r>
        <w:rPr>
          <w:noProof/>
        </w:rPr>
        <w:drawing>
          <wp:inline distT="0" distB="0" distL="0" distR="0" wp14:anchorId="0184EEE3" wp14:editId="06F11D13">
            <wp:extent cx="4951192" cy="1886849"/>
            <wp:effectExtent l="0" t="0" r="1905" b="0"/>
            <wp:docPr id="318028237"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pic:nvPicPr>
                  <pic:blipFill>
                    <a:blip r:embed="rId54">
                      <a:extLst>
                        <a:ext uri="{28A0092B-C50C-407E-A947-70E740481C1C}">
                          <a14:useLocalDpi xmlns:a14="http://schemas.microsoft.com/office/drawing/2010/main" val="0"/>
                        </a:ext>
                      </a:extLst>
                    </a:blip>
                    <a:stretch>
                      <a:fillRect/>
                    </a:stretch>
                  </pic:blipFill>
                  <pic:spPr>
                    <a:xfrm>
                      <a:off x="0" y="0"/>
                      <a:ext cx="4951192" cy="1886849"/>
                    </a:xfrm>
                    <a:prstGeom prst="rect">
                      <a:avLst/>
                    </a:prstGeom>
                  </pic:spPr>
                </pic:pic>
              </a:graphicData>
            </a:graphic>
          </wp:inline>
        </w:drawing>
      </w:r>
    </w:p>
    <w:p w14:paraId="1CA8FB52" w14:textId="7D7CC370" w:rsidR="00946BF5" w:rsidRDefault="00D50907" w:rsidP="00104595">
      <w:pPr>
        <w:pStyle w:val="TaskDetail"/>
        <w:numPr>
          <w:ilvl w:val="0"/>
          <w:numId w:val="6"/>
        </w:numPr>
      </w:pPr>
      <w:r>
        <w:t>If it works, you should see your browser opening the ASP .NET Core default page</w:t>
      </w:r>
      <w:r w:rsidR="00946BF5">
        <w:t xml:space="preserve"> and the breakpoint should be reached</w:t>
      </w:r>
      <w:r>
        <w:t xml:space="preserve">. </w:t>
      </w:r>
      <w:proofErr w:type="gramStart"/>
      <w:r w:rsidR="00946BF5">
        <w:t>Otherwise</w:t>
      </w:r>
      <w:proofErr w:type="gramEnd"/>
      <w:r w:rsidR="00946BF5">
        <w:t xml:space="preserve"> you might see the below error</w:t>
      </w:r>
    </w:p>
    <w:p w14:paraId="48B8A280" w14:textId="0DFAA088" w:rsidR="00946BF5" w:rsidRDefault="00946BF5" w:rsidP="40973019">
      <w:pPr>
        <w:pStyle w:val="TaskDetail"/>
        <w:ind w:left="1080"/>
        <w:jc w:val="center"/>
      </w:pPr>
      <w:r>
        <w:rPr>
          <w:noProof/>
        </w:rPr>
        <w:drawing>
          <wp:inline distT="0" distB="0" distL="0" distR="0" wp14:anchorId="62ED2AB1" wp14:editId="6FE38937">
            <wp:extent cx="4219575" cy="2152650"/>
            <wp:effectExtent l="0" t="0" r="9525" b="0"/>
            <wp:docPr id="1867345687"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pic:nvPicPr>
                  <pic:blipFill>
                    <a:blip r:embed="rId55">
                      <a:extLst>
                        <a:ext uri="{28A0092B-C50C-407E-A947-70E740481C1C}">
                          <a14:useLocalDpi xmlns:a14="http://schemas.microsoft.com/office/drawing/2010/main" val="0"/>
                        </a:ext>
                      </a:extLst>
                    </a:blip>
                    <a:stretch>
                      <a:fillRect/>
                    </a:stretch>
                  </pic:blipFill>
                  <pic:spPr>
                    <a:xfrm>
                      <a:off x="0" y="0"/>
                      <a:ext cx="4219575" cy="2152650"/>
                    </a:xfrm>
                    <a:prstGeom prst="rect">
                      <a:avLst/>
                    </a:prstGeom>
                  </pic:spPr>
                </pic:pic>
              </a:graphicData>
            </a:graphic>
          </wp:inline>
        </w:drawing>
      </w:r>
    </w:p>
    <w:p w14:paraId="304797C8" w14:textId="77777777" w:rsidR="00946BF5" w:rsidRDefault="00946BF5" w:rsidP="00946BF5">
      <w:pPr>
        <w:pStyle w:val="TaskDetail"/>
        <w:ind w:left="1440"/>
      </w:pPr>
    </w:p>
    <w:p w14:paraId="009E32EF" w14:textId="26A6ABAE" w:rsidR="00A73658" w:rsidRDefault="00946BF5" w:rsidP="00104595">
      <w:pPr>
        <w:pStyle w:val="TaskDetail"/>
        <w:numPr>
          <w:ilvl w:val="0"/>
          <w:numId w:val="6"/>
        </w:numPr>
      </w:pPr>
      <w:r>
        <w:t>Open t</w:t>
      </w:r>
      <w:r w:rsidR="00D50907">
        <w:t xml:space="preserve">he Settings page of Docker </w:t>
      </w:r>
      <w:r>
        <w:t>Desktop</w:t>
      </w:r>
      <w:r w:rsidR="00D50907">
        <w:t xml:space="preserve"> and </w:t>
      </w:r>
      <w:r w:rsidR="0084565D">
        <w:t xml:space="preserve">open </w:t>
      </w:r>
      <w:r w:rsidR="0084565D" w:rsidRPr="0084565D">
        <w:rPr>
          <w:b/>
        </w:rPr>
        <w:t>Shared Drives</w:t>
      </w:r>
      <w:r w:rsidR="0084565D">
        <w:t xml:space="preserve"> - </w:t>
      </w:r>
      <w:r w:rsidR="0084565D" w:rsidRPr="0084565D">
        <w:rPr>
          <w:b/>
        </w:rPr>
        <w:t xml:space="preserve">Shared </w:t>
      </w:r>
      <w:r w:rsidR="0084565D" w:rsidRPr="0084565D">
        <w:t xml:space="preserve">and click on </w:t>
      </w:r>
      <w:r w:rsidR="0084565D" w:rsidRPr="0084565D">
        <w:rPr>
          <w:b/>
        </w:rPr>
        <w:t>Reset credentials</w:t>
      </w:r>
      <w:r w:rsidR="0084565D" w:rsidRPr="0084565D">
        <w:t>.</w:t>
      </w:r>
      <w:r w:rsidR="0084565D">
        <w:rPr>
          <w:b/>
        </w:rPr>
        <w:t xml:space="preserve"> </w:t>
      </w:r>
      <w:r w:rsidR="0084565D" w:rsidRPr="0084565D">
        <w:t xml:space="preserve">Once it is done, make sure that Shared is still checked, go back into Visual </w:t>
      </w:r>
      <w:proofErr w:type="gramStart"/>
      <w:r w:rsidR="0084565D" w:rsidRPr="0084565D">
        <w:t>Studio</w:t>
      </w:r>
      <w:proofErr w:type="gramEnd"/>
      <w:r w:rsidR="0084565D" w:rsidRPr="0084565D">
        <w:t xml:space="preserve"> and try to run again.</w:t>
      </w:r>
    </w:p>
    <w:p w14:paraId="48F52ACB" w14:textId="24FC9578" w:rsidR="0084565D" w:rsidRDefault="0084565D" w:rsidP="40973019">
      <w:pPr>
        <w:pStyle w:val="TaskDetail"/>
        <w:ind w:left="1080"/>
      </w:pPr>
      <w:r>
        <w:rPr>
          <w:noProof/>
        </w:rPr>
        <w:lastRenderedPageBreak/>
        <w:drawing>
          <wp:inline distT="0" distB="0" distL="0" distR="0" wp14:anchorId="09A92951" wp14:editId="1FBBBB74">
            <wp:extent cx="4334256" cy="2953406"/>
            <wp:effectExtent l="0" t="0" r="9525" b="0"/>
            <wp:docPr id="404828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4256" cy="2953406"/>
                    </a:xfrm>
                    <a:prstGeom prst="rect">
                      <a:avLst/>
                    </a:prstGeom>
                  </pic:spPr>
                </pic:pic>
              </a:graphicData>
            </a:graphic>
          </wp:inline>
        </w:drawing>
      </w:r>
    </w:p>
    <w:p w14:paraId="08FED372" w14:textId="3C144DE6" w:rsidR="0084565D" w:rsidRDefault="003A505A" w:rsidP="0084565D">
      <w:pPr>
        <w:pStyle w:val="TaskDetail"/>
        <w:numPr>
          <w:ilvl w:val="0"/>
          <w:numId w:val="6"/>
        </w:numPr>
      </w:pPr>
      <w:r>
        <w:t>Call out that</w:t>
      </w:r>
      <w:r w:rsidR="0084565D">
        <w:t xml:space="preserve"> Visual Studio now allows to debug just like any regular application. </w:t>
      </w:r>
      <w:r>
        <w:t>Then hit F5 and show the Core application in your browser.</w:t>
      </w:r>
    </w:p>
    <w:p w14:paraId="04FEEE43" w14:textId="58345B9D" w:rsidR="00D60765" w:rsidRPr="00CF4632" w:rsidRDefault="00B7559E" w:rsidP="40973019">
      <w:pPr>
        <w:pStyle w:val="TaskDetail"/>
        <w:ind w:left="1440"/>
      </w:pPr>
      <w:r>
        <w:rPr>
          <w:noProof/>
        </w:rPr>
        <w:drawing>
          <wp:inline distT="0" distB="0" distL="0" distR="0" wp14:anchorId="6BAB6874" wp14:editId="69D15156">
            <wp:extent cx="4721509" cy="1696919"/>
            <wp:effectExtent l="0" t="0" r="3175" b="0"/>
            <wp:docPr id="873867319"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1509" cy="1696919"/>
                    </a:xfrm>
                    <a:prstGeom prst="rect">
                      <a:avLst/>
                    </a:prstGeom>
                  </pic:spPr>
                </pic:pic>
              </a:graphicData>
            </a:graphic>
          </wp:inline>
        </w:drawing>
      </w:r>
    </w:p>
    <w:p w14:paraId="4BC425AC" w14:textId="402D32B1" w:rsidR="0084565D" w:rsidRDefault="0084565D" w:rsidP="0084565D">
      <w:pPr>
        <w:pStyle w:val="TaskDetail"/>
        <w:numPr>
          <w:ilvl w:val="0"/>
          <w:numId w:val="6"/>
        </w:numPr>
      </w:pPr>
      <w:r>
        <w:t xml:space="preserve">Open a </w:t>
      </w:r>
      <w:proofErr w:type="spellStart"/>
      <w:r>
        <w:t>Powershell</w:t>
      </w:r>
      <w:proofErr w:type="spellEnd"/>
      <w:r>
        <w:t xml:space="preserve"> window and show that behind the </w:t>
      </w:r>
      <w:proofErr w:type="gramStart"/>
      <w:r>
        <w:t>scene</w:t>
      </w:r>
      <w:proofErr w:type="gramEnd"/>
      <w:r>
        <w:t>, you have a running container, as expected.</w:t>
      </w:r>
    </w:p>
    <w:p w14:paraId="326E79EA" w14:textId="20FE7C94" w:rsidR="0084565D" w:rsidRDefault="0084565D" w:rsidP="0084565D">
      <w:pPr>
        <w:pStyle w:val="TaskDetail"/>
        <w:ind w:left="1440"/>
        <w:rPr>
          <w:b/>
          <w:i/>
        </w:rPr>
      </w:pPr>
      <w:r w:rsidRPr="0084565D">
        <w:rPr>
          <w:b/>
          <w:i/>
        </w:rPr>
        <w:t xml:space="preserve">docker </w:t>
      </w:r>
      <w:proofErr w:type="spellStart"/>
      <w:r w:rsidRPr="0084565D">
        <w:rPr>
          <w:b/>
          <w:i/>
        </w:rPr>
        <w:t>ps</w:t>
      </w:r>
      <w:proofErr w:type="spellEnd"/>
    </w:p>
    <w:p w14:paraId="5DFE1028" w14:textId="08EBFA44" w:rsidR="0084565D" w:rsidRPr="0084565D" w:rsidRDefault="00B7559E" w:rsidP="40973019">
      <w:pPr>
        <w:pStyle w:val="TaskDetail"/>
        <w:ind w:left="1440"/>
        <w:rPr>
          <w:b/>
          <w:i/>
        </w:rPr>
      </w:pPr>
      <w:r>
        <w:rPr>
          <w:noProof/>
        </w:rPr>
        <w:drawing>
          <wp:inline distT="0" distB="0" distL="0" distR="0" wp14:anchorId="5FECC46A" wp14:editId="13820B27">
            <wp:extent cx="5492902" cy="365606"/>
            <wp:effectExtent l="0" t="0" r="0" b="0"/>
            <wp:docPr id="928437334"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58">
                      <a:extLst>
                        <a:ext uri="{28A0092B-C50C-407E-A947-70E740481C1C}">
                          <a14:useLocalDpi xmlns:a14="http://schemas.microsoft.com/office/drawing/2010/main" val="0"/>
                        </a:ext>
                      </a:extLst>
                    </a:blip>
                    <a:stretch>
                      <a:fillRect/>
                    </a:stretch>
                  </pic:blipFill>
                  <pic:spPr>
                    <a:xfrm>
                      <a:off x="0" y="0"/>
                      <a:ext cx="5492902" cy="365606"/>
                    </a:xfrm>
                    <a:prstGeom prst="rect">
                      <a:avLst/>
                    </a:prstGeom>
                  </pic:spPr>
                </pic:pic>
              </a:graphicData>
            </a:graphic>
          </wp:inline>
        </w:drawing>
      </w:r>
    </w:p>
    <w:p w14:paraId="7686C01D" w14:textId="4355755F" w:rsidR="007E7072" w:rsidRDefault="0084565D" w:rsidP="00946BF5">
      <w:pPr>
        <w:pStyle w:val="TaskDetail"/>
        <w:numPr>
          <w:ilvl w:val="0"/>
          <w:numId w:val="6"/>
        </w:numPr>
      </w:pPr>
      <w:r>
        <w:t xml:space="preserve">You can also show the output of </w:t>
      </w:r>
      <w:r w:rsidRPr="0084565D">
        <w:rPr>
          <w:b/>
          <w:i/>
        </w:rPr>
        <w:t>docker images</w:t>
      </w:r>
      <w:r>
        <w:t xml:space="preserve"> that created the web application image and automatically removed the previous stages (</w:t>
      </w:r>
      <w:r w:rsidR="00376FA9">
        <w:t>it used the --rm</w:t>
      </w:r>
      <w:r>
        <w:t xml:space="preserve"> parameter in the </w:t>
      </w:r>
      <w:r w:rsidRPr="0084565D">
        <w:rPr>
          <w:b/>
          <w:i/>
        </w:rPr>
        <w:t>docker build</w:t>
      </w:r>
      <w:r>
        <w:t xml:space="preserve"> command).</w:t>
      </w:r>
    </w:p>
    <w:p w14:paraId="408488AA" w14:textId="542ABF9B" w:rsidR="00B7559E" w:rsidRDefault="00B7559E" w:rsidP="40973019">
      <w:pPr>
        <w:pStyle w:val="TaskDetail"/>
        <w:ind w:left="1080"/>
      </w:pPr>
      <w:r>
        <w:rPr>
          <w:noProof/>
        </w:rPr>
        <w:drawing>
          <wp:inline distT="0" distB="0" distL="0" distR="0" wp14:anchorId="07058A7C" wp14:editId="35744E9B">
            <wp:extent cx="5943600" cy="349885"/>
            <wp:effectExtent l="0" t="0" r="0" b="0"/>
            <wp:docPr id="2065573739"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pic:nvPicPr>
                  <pic:blipFill>
                    <a:blip r:embed="rId59">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inline>
        </w:drawing>
      </w:r>
      <w:bookmarkEnd w:id="3"/>
      <w:bookmarkEnd w:id="4"/>
    </w:p>
    <w:sectPr w:rsidR="00B7559E" w:rsidSect="008A04FA">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Guy Northee" w:date="2017-08-24T22:42:00Z" w:initials="GN">
    <w:p w14:paraId="5EB12CD8" w14:textId="77777777" w:rsidR="00B025AC" w:rsidRDefault="00B025AC">
      <w:pPr>
        <w:pStyle w:val="CommentText"/>
        <w:rPr>
          <w:noProof/>
        </w:rPr>
      </w:pPr>
      <w:r>
        <w:rPr>
          <w:rStyle w:val="CommentReference"/>
        </w:rPr>
        <w:annotationRef/>
      </w:r>
      <w:r>
        <w:t>8mn to run the lab</w:t>
      </w:r>
    </w:p>
    <w:p w14:paraId="6A03C044" w14:textId="41B2AEEA" w:rsidR="00796CD1" w:rsidRDefault="00DB63E1">
      <w:pPr>
        <w:pStyle w:val="CommentText"/>
      </w:pPr>
      <w:r>
        <w:rPr>
          <w:noProof/>
        </w:rPr>
        <w:t>Please build your custom IIS image before the demo</w:t>
      </w:r>
    </w:p>
  </w:comment>
  <w:comment w:id="12" w:author="Guy Northee" w:date="2017-08-24T23:01:00Z" w:initials="GN">
    <w:p w14:paraId="4F69B08E" w14:textId="77777777" w:rsidR="00903089" w:rsidRDefault="00903089">
      <w:pPr>
        <w:pStyle w:val="CommentText"/>
        <w:rPr>
          <w:noProof/>
        </w:rPr>
      </w:pPr>
      <w:r>
        <w:rPr>
          <w:rStyle w:val="CommentReference"/>
        </w:rPr>
        <w:annotationRef/>
      </w:r>
      <w:r>
        <w:t>1</w:t>
      </w:r>
      <w:r w:rsidR="00CA2908">
        <w:t>0</w:t>
      </w:r>
      <w:r>
        <w:t>mn to run the demo</w:t>
      </w:r>
    </w:p>
    <w:p w14:paraId="7358F864" w14:textId="1585A3B1" w:rsidR="0068578D" w:rsidRDefault="00DB63E1">
      <w:pPr>
        <w:pStyle w:val="CommentText"/>
      </w:pPr>
      <w:r>
        <w:rPr>
          <w:noProof/>
        </w:rPr>
        <w:t>Please, build your custom ASP.NET image before the demo</w:t>
      </w:r>
    </w:p>
  </w:comment>
  <w:comment w:id="14" w:author="Guy Northee" w:date="2017-08-24T23:29:00Z" w:initials="GN">
    <w:p w14:paraId="7B75F74F" w14:textId="77777777" w:rsidR="00CA2908" w:rsidRDefault="00CA2908">
      <w:pPr>
        <w:pStyle w:val="CommentText"/>
        <w:rPr>
          <w:noProof/>
        </w:rPr>
      </w:pPr>
      <w:r>
        <w:rPr>
          <w:rStyle w:val="CommentReference"/>
        </w:rPr>
        <w:annotationRef/>
      </w:r>
      <w:r>
        <w:t>12mn to run the demo</w:t>
      </w:r>
    </w:p>
    <w:p w14:paraId="17D96D1D" w14:textId="4C6C274B" w:rsidR="0068578D" w:rsidRDefault="00DB63E1">
      <w:pPr>
        <w:pStyle w:val="CommentText"/>
      </w:pPr>
      <w:r>
        <w:rPr>
          <w:noProof/>
        </w:rPr>
        <w:t>Please, build your ASP.NET Core image before the demo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03C044" w15:done="0"/>
  <w15:commentEx w15:paraId="7358F864" w15:done="0"/>
  <w15:commentEx w15:paraId="17D96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D49D4CC" w16cex:dateUtc="2017-08-24T14:42:00Z"/>
  <w16cex:commentExtensible w16cex:durableId="1D49D94B" w16cex:dateUtc="2017-08-24T15:01:00Z"/>
  <w16cex:commentExtensible w16cex:durableId="1D49DFC1" w16cex:dateUtc="2017-08-24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03C044" w16cid:durableId="1D49D4CC"/>
  <w16cid:commentId w16cid:paraId="7358F864" w16cid:durableId="1D49D94B"/>
  <w16cid:commentId w16cid:paraId="17D96D1D" w16cid:durableId="1D49DF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A8905" w14:textId="77777777" w:rsidR="00B23519" w:rsidRDefault="00B23519" w:rsidP="006F21E1">
      <w:pPr>
        <w:spacing w:after="0" w:line="240" w:lineRule="auto"/>
      </w:pPr>
      <w:r>
        <w:separator/>
      </w:r>
    </w:p>
  </w:endnote>
  <w:endnote w:type="continuationSeparator" w:id="0">
    <w:p w14:paraId="17CB60A8" w14:textId="77777777" w:rsidR="00B23519" w:rsidRDefault="00B23519" w:rsidP="006F21E1">
      <w:pPr>
        <w:spacing w:after="0" w:line="240" w:lineRule="auto"/>
      </w:pPr>
      <w:r>
        <w:continuationSeparator/>
      </w:r>
    </w:p>
  </w:endnote>
  <w:endnote w:type="continuationNotice" w:id="1">
    <w:p w14:paraId="0F8820AC" w14:textId="77777777" w:rsidR="00B23519" w:rsidRDefault="00B235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9ACB8" w14:textId="77777777" w:rsidR="009931F8" w:rsidRDefault="00B23519" w:rsidP="006F21E1">
    <w:pPr>
      <w:pStyle w:val="Footer"/>
      <w:jc w:val="right"/>
    </w:pPr>
    <w:sdt>
      <w:sdtPr>
        <w:id w:val="-703024514"/>
      </w:sdtPr>
      <w:sdtEndPr/>
      <w:sdtContent>
        <w:sdt>
          <w:sdtPr>
            <w:id w:val="-521776150"/>
          </w:sdtPr>
          <w:sdtEndPr/>
          <w:sdtContent>
            <w:r w:rsidR="009931F8">
              <w:rPr>
                <w:rFonts w:ascii="Segoe UI" w:hAnsi="Segoe UI" w:cs="Segoe UI"/>
                <w:sz w:val="18"/>
                <w:szCs w:val="18"/>
              </w:rPr>
              <w:t xml:space="preserve">Page Footer Ignored </w:t>
            </w:r>
          </w:sdtContent>
        </w:sdt>
      </w:sdtContent>
    </w:sdt>
    <w:sdt>
      <w:sdtPr>
        <w:id w:val="-1990776059"/>
        <w:docPartObj>
          <w:docPartGallery w:val="Page Numbers (Bottom of Page)"/>
          <w:docPartUnique/>
        </w:docPartObj>
      </w:sdtPr>
      <w:sdtEndPr/>
      <w:sdtContent>
        <w:r w:rsidR="009931F8">
          <w:rPr>
            <w:noProof/>
          </w:rPr>
          <mc:AlternateContent>
            <mc:Choice Requires="wpg">
              <w:drawing>
                <wp:anchor distT="0" distB="0" distL="114300" distR="114300" simplePos="0" relativeHeight="251658241" behindDoc="0" locked="0" layoutInCell="1" allowOverlap="1" wp14:anchorId="7606F819" wp14:editId="0468C2C2">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9"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E0A5D" w14:textId="565B690E" w:rsidR="009931F8" w:rsidRDefault="009931F8">
                                <w:pPr>
                                  <w:jc w:val="center"/>
                                </w:pPr>
                                <w:r>
                                  <w:fldChar w:fldCharType="begin"/>
                                </w:r>
                                <w:r>
                                  <w:instrText xml:space="preserve"> PAGE    \* MERGEFORMAT </w:instrText>
                                </w:r>
                                <w:r>
                                  <w:fldChar w:fldCharType="separate"/>
                                </w:r>
                                <w:r w:rsidR="00371870" w:rsidRPr="00371870">
                                  <w:rPr>
                                    <w:noProof/>
                                    <w:color w:val="8C8C8C" w:themeColor="background1" w:themeShade="8C"/>
                                  </w:rPr>
                                  <w:t>22</w:t>
                                </w:r>
                                <w:r>
                                  <w:rPr>
                                    <w:noProof/>
                                    <w:color w:val="8C8C8C" w:themeColor="background1" w:themeShade="8C"/>
                                  </w:rPr>
                                  <w:fldChar w:fldCharType="end"/>
                                </w:r>
                              </w:p>
                            </w:txbxContent>
                          </wps:txbx>
                          <wps:bodyPr rot="0" vert="horz" wrap="square" lIns="0" tIns="0" rIns="0" bIns="0" anchor="t" anchorCtr="0" upright="1">
                            <a:noAutofit/>
                          </wps:bodyPr>
                        </wps:wsp>
                        <wpg:grpSp>
                          <wpg:cNvPr id="680" name="Group 31"/>
                          <wpg:cNvGrpSpPr>
                            <a:grpSpLocks/>
                          </wpg:cNvGrpSpPr>
                          <wpg:grpSpPr bwMode="auto">
                            <a:xfrm>
                              <a:off x="-8" y="14978"/>
                              <a:ext cx="12255" cy="230"/>
                              <a:chOff x="-8" y="14978"/>
                              <a:chExt cx="12255" cy="230"/>
                            </a:xfrm>
                          </wpg:grpSpPr>
                          <wps:wsp>
                            <wps:cNvPr id="68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0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06F819" id="Group 32" o:spid="_x0000_s1026" style="position:absolute;left:0;text-align:left;margin-left:0;margin-top:0;width:612.75pt;height:15pt;z-index:251658241;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82E0A5D" w14:textId="565B690E" w:rsidR="009931F8" w:rsidRDefault="009931F8">
                          <w:pPr>
                            <w:jc w:val="center"/>
                          </w:pPr>
                          <w:r>
                            <w:fldChar w:fldCharType="begin"/>
                          </w:r>
                          <w:r>
                            <w:instrText xml:space="preserve"> PAGE    \* MERGEFORMAT </w:instrText>
                          </w:r>
                          <w:r>
                            <w:fldChar w:fldCharType="separate"/>
                          </w:r>
                          <w:r w:rsidR="00371870" w:rsidRPr="00371870">
                            <w:rPr>
                              <w:noProof/>
                              <w:color w:val="8C8C8C" w:themeColor="background1" w:themeShade="8C"/>
                            </w:rPr>
                            <w:t>22</w:t>
                          </w:r>
                          <w:r>
                            <w:rPr>
                              <w:noProof/>
                              <w:color w:val="8C8C8C" w:themeColor="background1" w:themeShade="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" adj="20904" strokecolor="#a5a5a5"/>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636113"/>
      <w:docPartObj>
        <w:docPartGallery w:val="Page Numbers (Bottom of Page)"/>
        <w:docPartUnique/>
      </w:docPartObj>
    </w:sdtPr>
    <w:sdtEndPr/>
    <w:sdtContent>
      <w:p w14:paraId="442EE671" w14:textId="77777777" w:rsidR="009931F8" w:rsidRDefault="00B23519">
        <w:pPr>
          <w:pStyle w:val="Footer"/>
        </w:pPr>
        <w:sdt>
          <w:sdtPr>
            <w:id w:val="1142923910"/>
          </w:sdtPr>
          <w:sdtEndPr/>
          <w:sdtContent>
            <w:r w:rsidR="009931F8">
              <w:rPr>
                <w:rFonts w:ascii="Segoe UI" w:hAnsi="Segoe UI" w:cs="Segoe UI"/>
                <w:sz w:val="18"/>
                <w:szCs w:val="18"/>
              </w:rPr>
              <w:t xml:space="preserve">Page Footer Ignored </w:t>
            </w:r>
          </w:sdtContent>
        </w:sdt>
        <w:r w:rsidR="009931F8" w:rsidDel="00942DB2">
          <w:t xml:space="preserve"> </w:t>
        </w:r>
        <w:r w:rsidR="009931F8">
          <w:rPr>
            <w:noProof/>
          </w:rPr>
          <mc:AlternateContent>
            <mc:Choice Requires="wpg">
              <w:drawing>
                <wp:anchor distT="0" distB="0" distL="114300" distR="114300" simplePos="0" relativeHeight="251658240" behindDoc="0" locked="0" layoutInCell="1" allowOverlap="1" wp14:anchorId="420440B4" wp14:editId="38330405">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01A97" w14:textId="45F6AA18" w:rsidR="009931F8" w:rsidRDefault="009931F8">
                                <w:pPr>
                                  <w:jc w:val="center"/>
                                </w:pPr>
                                <w:r>
                                  <w:fldChar w:fldCharType="begin"/>
                                </w:r>
                                <w:r>
                                  <w:instrText xml:space="preserve"> PAGE    \* MERGEFORMAT </w:instrText>
                                </w:r>
                                <w:r>
                                  <w:fldChar w:fldCharType="separate"/>
                                </w:r>
                                <w:r w:rsidR="00371870" w:rsidRPr="00371870">
                                  <w:rPr>
                                    <w:noProof/>
                                    <w:color w:val="8C8C8C" w:themeColor="background1" w:themeShade="8C"/>
                                  </w:rPr>
                                  <w:t>21</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20440B4" id="Group 33" o:spid="_x0000_s1031" style="position:absolute;margin-left:0;margin-top:0;width:612.7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56501A97" w14:textId="45F6AA18" w:rsidR="009931F8" w:rsidRDefault="009931F8">
                          <w:pPr>
                            <w:jc w:val="center"/>
                          </w:pPr>
                          <w:r>
                            <w:fldChar w:fldCharType="begin"/>
                          </w:r>
                          <w:r>
                            <w:instrText xml:space="preserve"> PAGE    \* MERGEFORMAT </w:instrText>
                          </w:r>
                          <w:r>
                            <w:fldChar w:fldCharType="separate"/>
                          </w:r>
                          <w:r w:rsidR="00371870" w:rsidRPr="00371870">
                            <w:rPr>
                              <w:noProof/>
                              <w:color w:val="8C8C8C" w:themeColor="background1" w:themeShade="8C"/>
                            </w:rPr>
                            <w:t>21</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FC8F5" w14:textId="77777777" w:rsidR="001310CF" w:rsidRDefault="00131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A3883" w14:textId="77777777" w:rsidR="00B23519" w:rsidRDefault="00B23519" w:rsidP="006F21E1">
      <w:pPr>
        <w:spacing w:after="0" w:line="240" w:lineRule="auto"/>
      </w:pPr>
      <w:r>
        <w:separator/>
      </w:r>
    </w:p>
  </w:footnote>
  <w:footnote w:type="continuationSeparator" w:id="0">
    <w:p w14:paraId="4F50B348" w14:textId="77777777" w:rsidR="00B23519" w:rsidRDefault="00B23519" w:rsidP="006F21E1">
      <w:pPr>
        <w:spacing w:after="0" w:line="240" w:lineRule="auto"/>
      </w:pPr>
      <w:r>
        <w:continuationSeparator/>
      </w:r>
    </w:p>
  </w:footnote>
  <w:footnote w:type="continuationNotice" w:id="1">
    <w:p w14:paraId="5F110CB1" w14:textId="77777777" w:rsidR="00B23519" w:rsidRDefault="00B235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2B36" w14:textId="77777777" w:rsidR="009931F8" w:rsidRDefault="009931F8" w:rsidP="00B24810">
    <w:pPr>
      <w:pStyle w:val="Header"/>
      <w:jc w:val="right"/>
    </w:pPr>
    <w:r>
      <w:t>Page Heading Ignored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47607"/>
      <w:placeholder>
        <w:docPart w:val="DefaultPlaceholder_1081868574"/>
      </w:placeholder>
    </w:sdtPr>
    <w:sdtEndPr/>
    <w:sdtContent>
      <w:p w14:paraId="3BD66AD7" w14:textId="77777777" w:rsidR="009931F8" w:rsidRDefault="009931F8">
        <w:pPr>
          <w:pStyle w:val="Header"/>
        </w:pPr>
        <w:r>
          <w:t>Page Heading Ignored</w:t>
        </w:r>
      </w:p>
      <w:p w14:paraId="2BCD8868" w14:textId="77777777" w:rsidR="009931F8" w:rsidRDefault="00B23519">
        <w:pPr>
          <w:pStyle w:val="Head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02315" w14:textId="77777777" w:rsidR="001310CF" w:rsidRDefault="001310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225"/>
    <w:multiLevelType w:val="hybridMultilevel"/>
    <w:tmpl w:val="F7447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C0A02"/>
    <w:multiLevelType w:val="hybridMultilevel"/>
    <w:tmpl w:val="C46863D6"/>
    <w:lvl w:ilvl="0" w:tplc="A266B35A">
      <w:start w:val="1"/>
      <w:numFmt w:val="decimal"/>
      <w:pStyle w:val="TaskName"/>
      <w:lvlText w:val="%1."/>
      <w:lvlJc w:val="left"/>
      <w:pPr>
        <w:ind w:left="1080" w:hanging="360"/>
      </w:pPr>
      <w:rPr>
        <w:rFonts w:asciiTheme="majorHAnsi" w:eastAsiaTheme="minorHAnsi" w:hAnsiTheme="maj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0C69C4"/>
    <w:multiLevelType w:val="hybridMultilevel"/>
    <w:tmpl w:val="6F0A3128"/>
    <w:lvl w:ilvl="0" w:tplc="3F42442C">
      <w:start w:val="1"/>
      <w:numFmt w:val="decimal"/>
      <w:lvlText w:val="%1."/>
      <w:lvlJc w:val="left"/>
      <w:pPr>
        <w:ind w:left="1440" w:hanging="360"/>
      </w:pPr>
      <w:rPr>
        <w:rFonts w:asciiTheme="majorHAnsi" w:hAnsiTheme="maj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D92AA8"/>
    <w:multiLevelType w:val="hybridMultilevel"/>
    <w:tmpl w:val="E33C14D8"/>
    <w:lvl w:ilvl="0" w:tplc="33FE1340">
      <w:start w:val="1"/>
      <w:numFmt w:val="bullet"/>
      <w:pStyle w:val="BulletIndentIndent"/>
      <w:lvlText w:val="▪"/>
      <w:lvlJc w:val="left"/>
      <w:pPr>
        <w:ind w:left="2376" w:hanging="360"/>
      </w:pPr>
      <w:rPr>
        <w:rFonts w:ascii="Courier New" w:hAnsi="Courier New" w:hint="default"/>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 w15:restartNumberingAfterBreak="0">
    <w:nsid w:val="0CC938AD"/>
    <w:multiLevelType w:val="hybridMultilevel"/>
    <w:tmpl w:val="AC4210A4"/>
    <w:lvl w:ilvl="0" w:tplc="6636977C">
      <w:start w:val="1"/>
      <w:numFmt w:val="bullet"/>
      <w:pStyle w:val="BulletIndent"/>
      <w:lvlText w:val="o"/>
      <w:lvlJc w:val="left"/>
      <w:pPr>
        <w:ind w:left="1872" w:hanging="360"/>
      </w:pPr>
      <w:rPr>
        <w:rFonts w:ascii="Courier New" w:hAnsi="Courier New" w:hint="default"/>
        <w:color w:val="1F497D" w:themeColor="text2"/>
      </w:rPr>
    </w:lvl>
    <w:lvl w:ilvl="1" w:tplc="54B4DBA4">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15:restartNumberingAfterBreak="0">
    <w:nsid w:val="0E1B46EC"/>
    <w:multiLevelType w:val="hybridMultilevel"/>
    <w:tmpl w:val="1E7AA692"/>
    <w:lvl w:ilvl="0" w:tplc="9D287B88">
      <w:start w:val="1"/>
      <w:numFmt w:val="bullet"/>
      <w:pStyle w:val="Bullet"/>
      <w:lvlText w:val=""/>
      <w:lvlJc w:val="left"/>
      <w:pPr>
        <w:ind w:left="1152" w:hanging="360"/>
      </w:pPr>
      <w:rPr>
        <w:rFonts w:ascii="Symbol" w:hAnsi="Symbol" w:hint="default"/>
        <w:color w:val="1F497D" w:themeColor="text2"/>
      </w:rPr>
    </w:lvl>
    <w:lvl w:ilvl="1" w:tplc="E2321222">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1494803"/>
    <w:multiLevelType w:val="hybridMultilevel"/>
    <w:tmpl w:val="8DC8B38A"/>
    <w:lvl w:ilvl="0" w:tplc="83FA7F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2882609"/>
    <w:multiLevelType w:val="hybridMultilevel"/>
    <w:tmpl w:val="57D4B776"/>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024404B"/>
    <w:multiLevelType w:val="hybridMultilevel"/>
    <w:tmpl w:val="87F4FE6E"/>
    <w:lvl w:ilvl="0" w:tplc="7E006802">
      <w:start w:val="1"/>
      <w:numFmt w:val="decimal"/>
      <w:pStyle w:val="High-levelsteps"/>
      <w:lvlText w:val="%1."/>
      <w:lvlJc w:val="left"/>
      <w:pPr>
        <w:ind w:left="990" w:hanging="360"/>
      </w:pPr>
    </w:lvl>
    <w:lvl w:ilvl="1" w:tplc="0846D798">
      <w:start w:val="1"/>
      <w:numFmt w:val="lowerLetter"/>
      <w:pStyle w:val="Granularsteps"/>
      <w:lvlText w:val="%2."/>
      <w:lvlJc w:val="left"/>
      <w:pPr>
        <w:ind w:left="1710" w:hanging="360"/>
      </w:pPr>
      <w:rPr>
        <w:rFonts w:asciiTheme="majorHAnsi" w:hAnsiTheme="majorHAnsi" w:hint="default"/>
        <w:b w:val="0"/>
      </w:rPr>
    </w:lvl>
    <w:lvl w:ilvl="2" w:tplc="54105AD8">
      <w:start w:val="1"/>
      <w:numFmt w:val="lowerRoman"/>
      <w:pStyle w:val="moregranularsteps"/>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2B940CD4"/>
    <w:multiLevelType w:val="hybridMultilevel"/>
    <w:tmpl w:val="AD46F622"/>
    <w:lvl w:ilvl="0" w:tplc="D1205EEA">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15:restartNumberingAfterBreak="0">
    <w:nsid w:val="2C5564FD"/>
    <w:multiLevelType w:val="hybridMultilevel"/>
    <w:tmpl w:val="9AE6F49E"/>
    <w:lvl w:ilvl="0" w:tplc="D61EC7CC">
      <w:numFmt w:val="bullet"/>
      <w:lvlText w:val="-"/>
      <w:lvlJc w:val="left"/>
      <w:pPr>
        <w:ind w:left="1440" w:hanging="360"/>
      </w:pPr>
      <w:rPr>
        <w:rFonts w:ascii="Cambria" w:eastAsiaTheme="majorEastAsia" w:hAnsi="Cambria" w:cstheme="maj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D7DD1"/>
    <w:multiLevelType w:val="hybridMultilevel"/>
    <w:tmpl w:val="103E9CF2"/>
    <w:lvl w:ilvl="0" w:tplc="92ECE400">
      <w:start w:val="1"/>
      <w:numFmt w:val="decimal"/>
      <w:lvlText w:val="%1."/>
      <w:lvlJc w:val="left"/>
      <w:pPr>
        <w:tabs>
          <w:tab w:val="num" w:pos="720"/>
        </w:tabs>
        <w:ind w:left="720" w:hanging="360"/>
      </w:pPr>
    </w:lvl>
    <w:lvl w:ilvl="1" w:tplc="6CA8EA72" w:tentative="1">
      <w:start w:val="1"/>
      <w:numFmt w:val="decimal"/>
      <w:lvlText w:val="%2."/>
      <w:lvlJc w:val="left"/>
      <w:pPr>
        <w:tabs>
          <w:tab w:val="num" w:pos="1440"/>
        </w:tabs>
        <w:ind w:left="1440" w:hanging="360"/>
      </w:pPr>
    </w:lvl>
    <w:lvl w:ilvl="2" w:tplc="DC681BE2" w:tentative="1">
      <w:start w:val="1"/>
      <w:numFmt w:val="decimal"/>
      <w:lvlText w:val="%3."/>
      <w:lvlJc w:val="left"/>
      <w:pPr>
        <w:tabs>
          <w:tab w:val="num" w:pos="2160"/>
        </w:tabs>
        <w:ind w:left="2160" w:hanging="360"/>
      </w:pPr>
    </w:lvl>
    <w:lvl w:ilvl="3" w:tplc="329047DE" w:tentative="1">
      <w:start w:val="1"/>
      <w:numFmt w:val="decimal"/>
      <w:lvlText w:val="%4."/>
      <w:lvlJc w:val="left"/>
      <w:pPr>
        <w:tabs>
          <w:tab w:val="num" w:pos="2880"/>
        </w:tabs>
        <w:ind w:left="2880" w:hanging="360"/>
      </w:pPr>
    </w:lvl>
    <w:lvl w:ilvl="4" w:tplc="71DEBAA4" w:tentative="1">
      <w:start w:val="1"/>
      <w:numFmt w:val="decimal"/>
      <w:lvlText w:val="%5."/>
      <w:lvlJc w:val="left"/>
      <w:pPr>
        <w:tabs>
          <w:tab w:val="num" w:pos="3600"/>
        </w:tabs>
        <w:ind w:left="3600" w:hanging="360"/>
      </w:pPr>
    </w:lvl>
    <w:lvl w:ilvl="5" w:tplc="AA1CA43E" w:tentative="1">
      <w:start w:val="1"/>
      <w:numFmt w:val="decimal"/>
      <w:lvlText w:val="%6."/>
      <w:lvlJc w:val="left"/>
      <w:pPr>
        <w:tabs>
          <w:tab w:val="num" w:pos="4320"/>
        </w:tabs>
        <w:ind w:left="4320" w:hanging="360"/>
      </w:pPr>
    </w:lvl>
    <w:lvl w:ilvl="6" w:tplc="8F869C76" w:tentative="1">
      <w:start w:val="1"/>
      <w:numFmt w:val="decimal"/>
      <w:lvlText w:val="%7."/>
      <w:lvlJc w:val="left"/>
      <w:pPr>
        <w:tabs>
          <w:tab w:val="num" w:pos="5040"/>
        </w:tabs>
        <w:ind w:left="5040" w:hanging="360"/>
      </w:pPr>
    </w:lvl>
    <w:lvl w:ilvl="7" w:tplc="0BC28BBA" w:tentative="1">
      <w:start w:val="1"/>
      <w:numFmt w:val="decimal"/>
      <w:lvlText w:val="%8."/>
      <w:lvlJc w:val="left"/>
      <w:pPr>
        <w:tabs>
          <w:tab w:val="num" w:pos="5760"/>
        </w:tabs>
        <w:ind w:left="5760" w:hanging="360"/>
      </w:pPr>
    </w:lvl>
    <w:lvl w:ilvl="8" w:tplc="E9EECF6A" w:tentative="1">
      <w:start w:val="1"/>
      <w:numFmt w:val="decimal"/>
      <w:lvlText w:val="%9."/>
      <w:lvlJc w:val="left"/>
      <w:pPr>
        <w:tabs>
          <w:tab w:val="num" w:pos="6480"/>
        </w:tabs>
        <w:ind w:left="6480" w:hanging="360"/>
      </w:pPr>
    </w:lvl>
  </w:abstractNum>
  <w:abstractNum w:abstractNumId="12" w15:restartNumberingAfterBreak="0">
    <w:nsid w:val="40B05ABB"/>
    <w:multiLevelType w:val="hybridMultilevel"/>
    <w:tmpl w:val="57D4B776"/>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1662D7C"/>
    <w:multiLevelType w:val="hybridMultilevel"/>
    <w:tmpl w:val="D24A05B2"/>
    <w:lvl w:ilvl="0" w:tplc="C248CBD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137BA5"/>
    <w:multiLevelType w:val="hybridMultilevel"/>
    <w:tmpl w:val="8A30EB8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460E56E6"/>
    <w:multiLevelType w:val="hybridMultilevel"/>
    <w:tmpl w:val="ADDC4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F21B8C"/>
    <w:multiLevelType w:val="hybridMultilevel"/>
    <w:tmpl w:val="02FCCB72"/>
    <w:lvl w:ilvl="0" w:tplc="8C3EA490">
      <w:start w:val="1"/>
      <w:numFmt w:val="decimal"/>
      <w:lvlText w:val="%1."/>
      <w:lvlJc w:val="left"/>
      <w:pPr>
        <w:ind w:left="1440" w:hanging="360"/>
      </w:pPr>
      <w:rPr>
        <w:rFonts w:hint="default"/>
        <w:b w:val="0"/>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037135D"/>
    <w:multiLevelType w:val="hybridMultilevel"/>
    <w:tmpl w:val="A30A427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57D65F1"/>
    <w:multiLevelType w:val="hybridMultilevel"/>
    <w:tmpl w:val="5B821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201A6F"/>
    <w:multiLevelType w:val="hybridMultilevel"/>
    <w:tmpl w:val="A81A5834"/>
    <w:lvl w:ilvl="0" w:tplc="D61EC7CC">
      <w:numFmt w:val="bullet"/>
      <w:lvlText w:val="-"/>
      <w:lvlJc w:val="left"/>
      <w:pPr>
        <w:ind w:left="1800" w:hanging="360"/>
      </w:pPr>
      <w:rPr>
        <w:rFonts w:ascii="Cambria" w:eastAsiaTheme="majorEastAsia" w:hAnsi="Cambria"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01267F2"/>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8"/>
  </w:num>
  <w:num w:numId="3">
    <w:abstractNumId w:val="4"/>
  </w:num>
  <w:num w:numId="4">
    <w:abstractNumId w:val="3"/>
  </w:num>
  <w:num w:numId="5">
    <w:abstractNumId w:val="1"/>
    <w:lvlOverride w:ilvl="0">
      <w:startOverride w:val="1"/>
    </w:lvlOverride>
  </w:num>
  <w:num w:numId="6">
    <w:abstractNumId w:val="20"/>
  </w:num>
  <w:num w:numId="7">
    <w:abstractNumId w:val="1"/>
  </w:num>
  <w:num w:numId="8">
    <w:abstractNumId w:val="12"/>
  </w:num>
  <w:num w:numId="9">
    <w:abstractNumId w:val="15"/>
  </w:num>
  <w:num w:numId="10">
    <w:abstractNumId w:val="1"/>
    <w:lvlOverride w:ilvl="0">
      <w:startOverride w:val="1"/>
    </w:lvlOverride>
  </w:num>
  <w:num w:numId="11">
    <w:abstractNumId w:val="2"/>
  </w:num>
  <w:num w:numId="12">
    <w:abstractNumId w:val="17"/>
  </w:num>
  <w:num w:numId="13">
    <w:abstractNumId w:val="16"/>
  </w:num>
  <w:num w:numId="14">
    <w:abstractNumId w:val="1"/>
    <w:lvlOverride w:ilvl="0">
      <w:startOverride w:val="1"/>
    </w:lvlOverride>
  </w:num>
  <w:num w:numId="15">
    <w:abstractNumId w:val="7"/>
  </w:num>
  <w:num w:numId="16">
    <w:abstractNumId w:val="1"/>
    <w:lvlOverride w:ilvl="0">
      <w:startOverride w:val="1"/>
    </w:lvlOverride>
  </w:num>
  <w:num w:numId="17">
    <w:abstractNumId w:val="1"/>
    <w:lvlOverride w:ilvl="0">
      <w:startOverride w:val="1"/>
    </w:lvlOverride>
  </w:num>
  <w:num w:numId="18">
    <w:abstractNumId w:val="6"/>
  </w:num>
  <w:num w:numId="19">
    <w:abstractNumId w:val="1"/>
    <w:lvlOverride w:ilvl="0">
      <w:startOverride w:val="1"/>
    </w:lvlOverride>
  </w:num>
  <w:num w:numId="20">
    <w:abstractNumId w:val="10"/>
  </w:num>
  <w:num w:numId="21">
    <w:abstractNumId w:val="19"/>
  </w:num>
  <w:num w:numId="22">
    <w:abstractNumId w:val="9"/>
  </w:num>
  <w:num w:numId="23">
    <w:abstractNumId w:val="13"/>
  </w:num>
  <w:num w:numId="24">
    <w:abstractNumId w:val="18"/>
  </w:num>
  <w:num w:numId="25">
    <w:abstractNumId w:val="11"/>
  </w:num>
  <w:num w:numId="26">
    <w:abstractNumId w:val="0"/>
  </w:num>
  <w:num w:numId="27">
    <w:abstractNumId w:val="1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y Northee">
    <w15:presenceInfo w15:providerId="AD" w15:userId="S-1-12-1-2417701869-1325549942-4059518367-5818020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F28"/>
    <w:rsid w:val="00002973"/>
    <w:rsid w:val="00002C9D"/>
    <w:rsid w:val="00011D18"/>
    <w:rsid w:val="000138E2"/>
    <w:rsid w:val="00020059"/>
    <w:rsid w:val="00023710"/>
    <w:rsid w:val="0002632F"/>
    <w:rsid w:val="00033971"/>
    <w:rsid w:val="00034FF9"/>
    <w:rsid w:val="0004051C"/>
    <w:rsid w:val="00041018"/>
    <w:rsid w:val="0004179C"/>
    <w:rsid w:val="000455A9"/>
    <w:rsid w:val="0005076A"/>
    <w:rsid w:val="00051A32"/>
    <w:rsid w:val="00066243"/>
    <w:rsid w:val="000678CD"/>
    <w:rsid w:val="00067F20"/>
    <w:rsid w:val="00067F70"/>
    <w:rsid w:val="00074257"/>
    <w:rsid w:val="00076CEE"/>
    <w:rsid w:val="000804B4"/>
    <w:rsid w:val="000832A2"/>
    <w:rsid w:val="00085220"/>
    <w:rsid w:val="00087568"/>
    <w:rsid w:val="00090825"/>
    <w:rsid w:val="000957ED"/>
    <w:rsid w:val="000A2EE0"/>
    <w:rsid w:val="000A2FD8"/>
    <w:rsid w:val="000A6AEC"/>
    <w:rsid w:val="000B27F3"/>
    <w:rsid w:val="000B5C0E"/>
    <w:rsid w:val="000C3482"/>
    <w:rsid w:val="000C4B08"/>
    <w:rsid w:val="000C62E3"/>
    <w:rsid w:val="000C7A46"/>
    <w:rsid w:val="000D0520"/>
    <w:rsid w:val="000E1F91"/>
    <w:rsid w:val="000E272C"/>
    <w:rsid w:val="000E29F2"/>
    <w:rsid w:val="000F29DA"/>
    <w:rsid w:val="000F3DBD"/>
    <w:rsid w:val="000F47A3"/>
    <w:rsid w:val="00100BD8"/>
    <w:rsid w:val="00104595"/>
    <w:rsid w:val="00107EEA"/>
    <w:rsid w:val="00110F49"/>
    <w:rsid w:val="0011174C"/>
    <w:rsid w:val="001157A0"/>
    <w:rsid w:val="00116EED"/>
    <w:rsid w:val="001200DE"/>
    <w:rsid w:val="001207C6"/>
    <w:rsid w:val="001238FD"/>
    <w:rsid w:val="001243A9"/>
    <w:rsid w:val="001258BB"/>
    <w:rsid w:val="00127580"/>
    <w:rsid w:val="00130F19"/>
    <w:rsid w:val="00130FA8"/>
    <w:rsid w:val="001310CF"/>
    <w:rsid w:val="001320E4"/>
    <w:rsid w:val="00136FDF"/>
    <w:rsid w:val="00142287"/>
    <w:rsid w:val="00142BC0"/>
    <w:rsid w:val="00147A31"/>
    <w:rsid w:val="001542AC"/>
    <w:rsid w:val="00167E56"/>
    <w:rsid w:val="00170CA2"/>
    <w:rsid w:val="00170DED"/>
    <w:rsid w:val="001723E8"/>
    <w:rsid w:val="00172F38"/>
    <w:rsid w:val="00181D8B"/>
    <w:rsid w:val="001833D4"/>
    <w:rsid w:val="00184BBE"/>
    <w:rsid w:val="0018652E"/>
    <w:rsid w:val="00192F58"/>
    <w:rsid w:val="001950C3"/>
    <w:rsid w:val="0019714A"/>
    <w:rsid w:val="001A1B37"/>
    <w:rsid w:val="001A2521"/>
    <w:rsid w:val="001A7EB3"/>
    <w:rsid w:val="001B2574"/>
    <w:rsid w:val="001B6C97"/>
    <w:rsid w:val="001C32C1"/>
    <w:rsid w:val="001D0EC8"/>
    <w:rsid w:val="001D0F8F"/>
    <w:rsid w:val="001D3C50"/>
    <w:rsid w:val="001E5695"/>
    <w:rsid w:val="001E6CEF"/>
    <w:rsid w:val="001E75E4"/>
    <w:rsid w:val="001E7B35"/>
    <w:rsid w:val="001F4C8F"/>
    <w:rsid w:val="0020185D"/>
    <w:rsid w:val="00201B28"/>
    <w:rsid w:val="00203653"/>
    <w:rsid w:val="00203FC5"/>
    <w:rsid w:val="00205D32"/>
    <w:rsid w:val="002068C1"/>
    <w:rsid w:val="00215F7B"/>
    <w:rsid w:val="00216524"/>
    <w:rsid w:val="0022295D"/>
    <w:rsid w:val="00223EBD"/>
    <w:rsid w:val="00224415"/>
    <w:rsid w:val="00225305"/>
    <w:rsid w:val="002275E7"/>
    <w:rsid w:val="0024202C"/>
    <w:rsid w:val="002474FC"/>
    <w:rsid w:val="00253081"/>
    <w:rsid w:val="00264440"/>
    <w:rsid w:val="00264BB4"/>
    <w:rsid w:val="00272ACF"/>
    <w:rsid w:val="002751D4"/>
    <w:rsid w:val="002957CF"/>
    <w:rsid w:val="002B00F1"/>
    <w:rsid w:val="002B175E"/>
    <w:rsid w:val="002B7245"/>
    <w:rsid w:val="002C1DAF"/>
    <w:rsid w:val="002C4F48"/>
    <w:rsid w:val="002D3EF5"/>
    <w:rsid w:val="002E1640"/>
    <w:rsid w:val="002E3710"/>
    <w:rsid w:val="002E53FB"/>
    <w:rsid w:val="002F02AB"/>
    <w:rsid w:val="002F0420"/>
    <w:rsid w:val="002F1CFF"/>
    <w:rsid w:val="002F6B8D"/>
    <w:rsid w:val="002F7077"/>
    <w:rsid w:val="00302BED"/>
    <w:rsid w:val="003044E0"/>
    <w:rsid w:val="00311793"/>
    <w:rsid w:val="003125F4"/>
    <w:rsid w:val="00320EA9"/>
    <w:rsid w:val="00327F14"/>
    <w:rsid w:val="00334327"/>
    <w:rsid w:val="00337BDE"/>
    <w:rsid w:val="00345877"/>
    <w:rsid w:val="00347BA1"/>
    <w:rsid w:val="00361B37"/>
    <w:rsid w:val="00362F0E"/>
    <w:rsid w:val="00364DC5"/>
    <w:rsid w:val="00365DB0"/>
    <w:rsid w:val="003672FA"/>
    <w:rsid w:val="00370888"/>
    <w:rsid w:val="00370EAC"/>
    <w:rsid w:val="00371870"/>
    <w:rsid w:val="00375283"/>
    <w:rsid w:val="0037592D"/>
    <w:rsid w:val="00376FA9"/>
    <w:rsid w:val="00380544"/>
    <w:rsid w:val="0038059F"/>
    <w:rsid w:val="00387805"/>
    <w:rsid w:val="0039154D"/>
    <w:rsid w:val="00395684"/>
    <w:rsid w:val="003966BE"/>
    <w:rsid w:val="00397776"/>
    <w:rsid w:val="003A2A8A"/>
    <w:rsid w:val="003A3EAC"/>
    <w:rsid w:val="003A505A"/>
    <w:rsid w:val="003B32A9"/>
    <w:rsid w:val="003B4466"/>
    <w:rsid w:val="003B54CA"/>
    <w:rsid w:val="003B634E"/>
    <w:rsid w:val="003B6CAF"/>
    <w:rsid w:val="003B6DA2"/>
    <w:rsid w:val="003C03BE"/>
    <w:rsid w:val="003C0F7C"/>
    <w:rsid w:val="003C2B07"/>
    <w:rsid w:val="003C60E7"/>
    <w:rsid w:val="003D173C"/>
    <w:rsid w:val="003D79B7"/>
    <w:rsid w:val="003E1E7E"/>
    <w:rsid w:val="003E4392"/>
    <w:rsid w:val="003F10AE"/>
    <w:rsid w:val="00402AC5"/>
    <w:rsid w:val="00421299"/>
    <w:rsid w:val="00422B1B"/>
    <w:rsid w:val="00423DD2"/>
    <w:rsid w:val="00424272"/>
    <w:rsid w:val="004243DD"/>
    <w:rsid w:val="004263A9"/>
    <w:rsid w:val="00436D17"/>
    <w:rsid w:val="00436DBC"/>
    <w:rsid w:val="0044069C"/>
    <w:rsid w:val="004407AC"/>
    <w:rsid w:val="004410E8"/>
    <w:rsid w:val="00453D44"/>
    <w:rsid w:val="00455617"/>
    <w:rsid w:val="00455CF0"/>
    <w:rsid w:val="00457B0C"/>
    <w:rsid w:val="00457EC2"/>
    <w:rsid w:val="00460B3C"/>
    <w:rsid w:val="004610C9"/>
    <w:rsid w:val="00466D18"/>
    <w:rsid w:val="00466DAD"/>
    <w:rsid w:val="0047097D"/>
    <w:rsid w:val="00470C02"/>
    <w:rsid w:val="00473531"/>
    <w:rsid w:val="00474512"/>
    <w:rsid w:val="00475534"/>
    <w:rsid w:val="004778CC"/>
    <w:rsid w:val="00482F18"/>
    <w:rsid w:val="004830A0"/>
    <w:rsid w:val="00486E06"/>
    <w:rsid w:val="00490A1C"/>
    <w:rsid w:val="004921F5"/>
    <w:rsid w:val="004940C6"/>
    <w:rsid w:val="004947AB"/>
    <w:rsid w:val="004A2FCA"/>
    <w:rsid w:val="004A48F4"/>
    <w:rsid w:val="004A5A8B"/>
    <w:rsid w:val="004A613E"/>
    <w:rsid w:val="004B1262"/>
    <w:rsid w:val="004B49BD"/>
    <w:rsid w:val="004B6A84"/>
    <w:rsid w:val="004C2420"/>
    <w:rsid w:val="004C334C"/>
    <w:rsid w:val="004C5CD3"/>
    <w:rsid w:val="004C6CF9"/>
    <w:rsid w:val="004D18BF"/>
    <w:rsid w:val="004E0C02"/>
    <w:rsid w:val="004F517A"/>
    <w:rsid w:val="004F530E"/>
    <w:rsid w:val="00504ABF"/>
    <w:rsid w:val="00506A65"/>
    <w:rsid w:val="00513CEC"/>
    <w:rsid w:val="00513D6A"/>
    <w:rsid w:val="00516BCF"/>
    <w:rsid w:val="00517F28"/>
    <w:rsid w:val="00517F53"/>
    <w:rsid w:val="00521B21"/>
    <w:rsid w:val="00525840"/>
    <w:rsid w:val="00530E7C"/>
    <w:rsid w:val="00531DBF"/>
    <w:rsid w:val="00532614"/>
    <w:rsid w:val="00535AC8"/>
    <w:rsid w:val="005401A1"/>
    <w:rsid w:val="00544BA5"/>
    <w:rsid w:val="00546CAA"/>
    <w:rsid w:val="0055053C"/>
    <w:rsid w:val="005507CF"/>
    <w:rsid w:val="0055179E"/>
    <w:rsid w:val="00552239"/>
    <w:rsid w:val="005541C4"/>
    <w:rsid w:val="005545D9"/>
    <w:rsid w:val="0056132F"/>
    <w:rsid w:val="005632CD"/>
    <w:rsid w:val="00574B33"/>
    <w:rsid w:val="00581011"/>
    <w:rsid w:val="00581BD9"/>
    <w:rsid w:val="00581E70"/>
    <w:rsid w:val="005821B8"/>
    <w:rsid w:val="00582F07"/>
    <w:rsid w:val="00584436"/>
    <w:rsid w:val="005866BA"/>
    <w:rsid w:val="00586ED9"/>
    <w:rsid w:val="00587B78"/>
    <w:rsid w:val="00595CAC"/>
    <w:rsid w:val="00596A26"/>
    <w:rsid w:val="005A0E1F"/>
    <w:rsid w:val="005A22D9"/>
    <w:rsid w:val="005A566F"/>
    <w:rsid w:val="005A6D3E"/>
    <w:rsid w:val="005A7787"/>
    <w:rsid w:val="005B3964"/>
    <w:rsid w:val="005B3C2E"/>
    <w:rsid w:val="005B5A30"/>
    <w:rsid w:val="005B6E8D"/>
    <w:rsid w:val="005C144D"/>
    <w:rsid w:val="005C4124"/>
    <w:rsid w:val="005D5C4E"/>
    <w:rsid w:val="005E08EE"/>
    <w:rsid w:val="005E4328"/>
    <w:rsid w:val="005F11AA"/>
    <w:rsid w:val="005F38B2"/>
    <w:rsid w:val="005F5819"/>
    <w:rsid w:val="0060198A"/>
    <w:rsid w:val="00604B33"/>
    <w:rsid w:val="006109BE"/>
    <w:rsid w:val="0061145F"/>
    <w:rsid w:val="006124C9"/>
    <w:rsid w:val="006143A0"/>
    <w:rsid w:val="00614BAE"/>
    <w:rsid w:val="00621C6C"/>
    <w:rsid w:val="0062415F"/>
    <w:rsid w:val="0062776B"/>
    <w:rsid w:val="0063119F"/>
    <w:rsid w:val="006330D8"/>
    <w:rsid w:val="00635F36"/>
    <w:rsid w:val="00642976"/>
    <w:rsid w:val="00643D1B"/>
    <w:rsid w:val="00646942"/>
    <w:rsid w:val="0065035A"/>
    <w:rsid w:val="00656B02"/>
    <w:rsid w:val="006576A5"/>
    <w:rsid w:val="006601DF"/>
    <w:rsid w:val="00666028"/>
    <w:rsid w:val="00672C44"/>
    <w:rsid w:val="0068578D"/>
    <w:rsid w:val="006865CD"/>
    <w:rsid w:val="0069362B"/>
    <w:rsid w:val="00694953"/>
    <w:rsid w:val="006A4A16"/>
    <w:rsid w:val="006A6373"/>
    <w:rsid w:val="006B03C0"/>
    <w:rsid w:val="006B2135"/>
    <w:rsid w:val="006B2C77"/>
    <w:rsid w:val="006B30F9"/>
    <w:rsid w:val="006B343E"/>
    <w:rsid w:val="006B3A3B"/>
    <w:rsid w:val="006B3FF7"/>
    <w:rsid w:val="006B430D"/>
    <w:rsid w:val="006C0EB5"/>
    <w:rsid w:val="006C1575"/>
    <w:rsid w:val="006D122F"/>
    <w:rsid w:val="006D347C"/>
    <w:rsid w:val="006D45AD"/>
    <w:rsid w:val="006E7739"/>
    <w:rsid w:val="006F0630"/>
    <w:rsid w:val="006F18DD"/>
    <w:rsid w:val="006F21E1"/>
    <w:rsid w:val="006F3BE0"/>
    <w:rsid w:val="00702F3B"/>
    <w:rsid w:val="00705039"/>
    <w:rsid w:val="00705043"/>
    <w:rsid w:val="0070507B"/>
    <w:rsid w:val="0070761B"/>
    <w:rsid w:val="0071176C"/>
    <w:rsid w:val="00722E50"/>
    <w:rsid w:val="007230B3"/>
    <w:rsid w:val="00723D31"/>
    <w:rsid w:val="00726F14"/>
    <w:rsid w:val="0073606C"/>
    <w:rsid w:val="007376FF"/>
    <w:rsid w:val="00745CBD"/>
    <w:rsid w:val="007472D2"/>
    <w:rsid w:val="00754123"/>
    <w:rsid w:val="00754801"/>
    <w:rsid w:val="00760634"/>
    <w:rsid w:val="00761B1E"/>
    <w:rsid w:val="00767F86"/>
    <w:rsid w:val="007716EC"/>
    <w:rsid w:val="00775C16"/>
    <w:rsid w:val="00775FE1"/>
    <w:rsid w:val="00780970"/>
    <w:rsid w:val="00781CD9"/>
    <w:rsid w:val="007821F4"/>
    <w:rsid w:val="00784982"/>
    <w:rsid w:val="00784A99"/>
    <w:rsid w:val="0078710F"/>
    <w:rsid w:val="00791C66"/>
    <w:rsid w:val="00796CD1"/>
    <w:rsid w:val="007A077C"/>
    <w:rsid w:val="007A590B"/>
    <w:rsid w:val="007A67AA"/>
    <w:rsid w:val="007B1620"/>
    <w:rsid w:val="007B1C08"/>
    <w:rsid w:val="007C1604"/>
    <w:rsid w:val="007C250D"/>
    <w:rsid w:val="007C250E"/>
    <w:rsid w:val="007C2DED"/>
    <w:rsid w:val="007C423E"/>
    <w:rsid w:val="007C49D1"/>
    <w:rsid w:val="007C5E78"/>
    <w:rsid w:val="007C7020"/>
    <w:rsid w:val="007C7DB2"/>
    <w:rsid w:val="007D0CE0"/>
    <w:rsid w:val="007D4F4C"/>
    <w:rsid w:val="007E49C0"/>
    <w:rsid w:val="007E7072"/>
    <w:rsid w:val="007F2943"/>
    <w:rsid w:val="007F3D54"/>
    <w:rsid w:val="007F5AD9"/>
    <w:rsid w:val="007F6D90"/>
    <w:rsid w:val="00801AE3"/>
    <w:rsid w:val="0080336C"/>
    <w:rsid w:val="0080415C"/>
    <w:rsid w:val="00806FF7"/>
    <w:rsid w:val="00807488"/>
    <w:rsid w:val="00810582"/>
    <w:rsid w:val="00810649"/>
    <w:rsid w:val="00813CC6"/>
    <w:rsid w:val="0081484B"/>
    <w:rsid w:val="008173E9"/>
    <w:rsid w:val="00817DC5"/>
    <w:rsid w:val="008204A4"/>
    <w:rsid w:val="008208A5"/>
    <w:rsid w:val="00824252"/>
    <w:rsid w:val="008265BE"/>
    <w:rsid w:val="00831D06"/>
    <w:rsid w:val="00842785"/>
    <w:rsid w:val="00844374"/>
    <w:rsid w:val="0084565D"/>
    <w:rsid w:val="008511E5"/>
    <w:rsid w:val="00856809"/>
    <w:rsid w:val="008573FC"/>
    <w:rsid w:val="008612C7"/>
    <w:rsid w:val="008636DD"/>
    <w:rsid w:val="0086571B"/>
    <w:rsid w:val="00874427"/>
    <w:rsid w:val="008777AE"/>
    <w:rsid w:val="008801E9"/>
    <w:rsid w:val="00882F72"/>
    <w:rsid w:val="00883327"/>
    <w:rsid w:val="008845BD"/>
    <w:rsid w:val="008853E7"/>
    <w:rsid w:val="00885EC6"/>
    <w:rsid w:val="00886853"/>
    <w:rsid w:val="00890AFB"/>
    <w:rsid w:val="008922BE"/>
    <w:rsid w:val="00892F1E"/>
    <w:rsid w:val="008A04FA"/>
    <w:rsid w:val="008A0D23"/>
    <w:rsid w:val="008A159C"/>
    <w:rsid w:val="008A19C0"/>
    <w:rsid w:val="008A1C22"/>
    <w:rsid w:val="008A2EEC"/>
    <w:rsid w:val="008A5E1B"/>
    <w:rsid w:val="008A6E81"/>
    <w:rsid w:val="008B30CE"/>
    <w:rsid w:val="008B43A2"/>
    <w:rsid w:val="008B5B54"/>
    <w:rsid w:val="008B708E"/>
    <w:rsid w:val="008C46A3"/>
    <w:rsid w:val="008C667B"/>
    <w:rsid w:val="008C7357"/>
    <w:rsid w:val="008D1C5C"/>
    <w:rsid w:val="008D2991"/>
    <w:rsid w:val="008D4DD7"/>
    <w:rsid w:val="008D6399"/>
    <w:rsid w:val="008D7B8F"/>
    <w:rsid w:val="008E12EA"/>
    <w:rsid w:val="008E312A"/>
    <w:rsid w:val="008F220F"/>
    <w:rsid w:val="008F782E"/>
    <w:rsid w:val="00901D85"/>
    <w:rsid w:val="00901DB1"/>
    <w:rsid w:val="009020A4"/>
    <w:rsid w:val="00903089"/>
    <w:rsid w:val="009056A3"/>
    <w:rsid w:val="00907EAC"/>
    <w:rsid w:val="00910FE1"/>
    <w:rsid w:val="00920BA7"/>
    <w:rsid w:val="00920DD4"/>
    <w:rsid w:val="009215B8"/>
    <w:rsid w:val="0092245A"/>
    <w:rsid w:val="0092249D"/>
    <w:rsid w:val="009239F7"/>
    <w:rsid w:val="00924D7F"/>
    <w:rsid w:val="00926E7B"/>
    <w:rsid w:val="00937B4F"/>
    <w:rsid w:val="00942DB2"/>
    <w:rsid w:val="00943C4E"/>
    <w:rsid w:val="009464A9"/>
    <w:rsid w:val="00946BF5"/>
    <w:rsid w:val="00946DB6"/>
    <w:rsid w:val="009603B6"/>
    <w:rsid w:val="00961F06"/>
    <w:rsid w:val="009677BC"/>
    <w:rsid w:val="00970707"/>
    <w:rsid w:val="00970A7E"/>
    <w:rsid w:val="00971B4E"/>
    <w:rsid w:val="00973336"/>
    <w:rsid w:val="00973C44"/>
    <w:rsid w:val="009778CE"/>
    <w:rsid w:val="00983E67"/>
    <w:rsid w:val="00985204"/>
    <w:rsid w:val="009931F8"/>
    <w:rsid w:val="0099325C"/>
    <w:rsid w:val="00993F3F"/>
    <w:rsid w:val="009955AF"/>
    <w:rsid w:val="00997025"/>
    <w:rsid w:val="009A212E"/>
    <w:rsid w:val="009A4502"/>
    <w:rsid w:val="009A4895"/>
    <w:rsid w:val="009A4ECA"/>
    <w:rsid w:val="009A5DCA"/>
    <w:rsid w:val="009A795F"/>
    <w:rsid w:val="009B0649"/>
    <w:rsid w:val="009B1C8F"/>
    <w:rsid w:val="009B43D0"/>
    <w:rsid w:val="009B6366"/>
    <w:rsid w:val="009C2BCC"/>
    <w:rsid w:val="009C3333"/>
    <w:rsid w:val="009C3E17"/>
    <w:rsid w:val="009C4199"/>
    <w:rsid w:val="009C4CC7"/>
    <w:rsid w:val="009D1D63"/>
    <w:rsid w:val="009D2E8B"/>
    <w:rsid w:val="009D4483"/>
    <w:rsid w:val="009D5A72"/>
    <w:rsid w:val="009D5D0F"/>
    <w:rsid w:val="009D7ADC"/>
    <w:rsid w:val="009E0FD5"/>
    <w:rsid w:val="009F1EB2"/>
    <w:rsid w:val="009F2B37"/>
    <w:rsid w:val="009F3876"/>
    <w:rsid w:val="009F540E"/>
    <w:rsid w:val="009F717C"/>
    <w:rsid w:val="00A04411"/>
    <w:rsid w:val="00A047F0"/>
    <w:rsid w:val="00A0774C"/>
    <w:rsid w:val="00A20122"/>
    <w:rsid w:val="00A23ACD"/>
    <w:rsid w:val="00A245E3"/>
    <w:rsid w:val="00A26378"/>
    <w:rsid w:val="00A361D4"/>
    <w:rsid w:val="00A417E0"/>
    <w:rsid w:val="00A43550"/>
    <w:rsid w:val="00A44D21"/>
    <w:rsid w:val="00A5465D"/>
    <w:rsid w:val="00A56515"/>
    <w:rsid w:val="00A63FDF"/>
    <w:rsid w:val="00A6524E"/>
    <w:rsid w:val="00A6737C"/>
    <w:rsid w:val="00A73658"/>
    <w:rsid w:val="00A74057"/>
    <w:rsid w:val="00A74152"/>
    <w:rsid w:val="00A81E49"/>
    <w:rsid w:val="00A90267"/>
    <w:rsid w:val="00A904CD"/>
    <w:rsid w:val="00A9628F"/>
    <w:rsid w:val="00A96512"/>
    <w:rsid w:val="00AA1536"/>
    <w:rsid w:val="00AA61C9"/>
    <w:rsid w:val="00AA7FF9"/>
    <w:rsid w:val="00AB1AC4"/>
    <w:rsid w:val="00AB7ED6"/>
    <w:rsid w:val="00AC1869"/>
    <w:rsid w:val="00AC3DB6"/>
    <w:rsid w:val="00AD2318"/>
    <w:rsid w:val="00AD2C73"/>
    <w:rsid w:val="00AD36E0"/>
    <w:rsid w:val="00AD4E5F"/>
    <w:rsid w:val="00AD5073"/>
    <w:rsid w:val="00AD543B"/>
    <w:rsid w:val="00AE1527"/>
    <w:rsid w:val="00AE387F"/>
    <w:rsid w:val="00AE654E"/>
    <w:rsid w:val="00AE7F1F"/>
    <w:rsid w:val="00AF33FE"/>
    <w:rsid w:val="00AF47BD"/>
    <w:rsid w:val="00AF5140"/>
    <w:rsid w:val="00AF6CD9"/>
    <w:rsid w:val="00B00779"/>
    <w:rsid w:val="00B01999"/>
    <w:rsid w:val="00B025AC"/>
    <w:rsid w:val="00B05803"/>
    <w:rsid w:val="00B13538"/>
    <w:rsid w:val="00B162B5"/>
    <w:rsid w:val="00B16E12"/>
    <w:rsid w:val="00B17B37"/>
    <w:rsid w:val="00B22A4F"/>
    <w:rsid w:val="00B23519"/>
    <w:rsid w:val="00B24810"/>
    <w:rsid w:val="00B27C89"/>
    <w:rsid w:val="00B30B21"/>
    <w:rsid w:val="00B31F07"/>
    <w:rsid w:val="00B363D7"/>
    <w:rsid w:val="00B37817"/>
    <w:rsid w:val="00B42C9D"/>
    <w:rsid w:val="00B43B27"/>
    <w:rsid w:val="00B43C12"/>
    <w:rsid w:val="00B441AC"/>
    <w:rsid w:val="00B44226"/>
    <w:rsid w:val="00B47AD2"/>
    <w:rsid w:val="00B5156A"/>
    <w:rsid w:val="00B52A79"/>
    <w:rsid w:val="00B53493"/>
    <w:rsid w:val="00B56CA5"/>
    <w:rsid w:val="00B6262C"/>
    <w:rsid w:val="00B66038"/>
    <w:rsid w:val="00B66D38"/>
    <w:rsid w:val="00B67618"/>
    <w:rsid w:val="00B73F57"/>
    <w:rsid w:val="00B74A86"/>
    <w:rsid w:val="00B7559E"/>
    <w:rsid w:val="00B76E4F"/>
    <w:rsid w:val="00B83DE7"/>
    <w:rsid w:val="00B85166"/>
    <w:rsid w:val="00B85713"/>
    <w:rsid w:val="00B9038D"/>
    <w:rsid w:val="00B9104A"/>
    <w:rsid w:val="00B92534"/>
    <w:rsid w:val="00B93EA2"/>
    <w:rsid w:val="00BA03D6"/>
    <w:rsid w:val="00BA534E"/>
    <w:rsid w:val="00BA5C69"/>
    <w:rsid w:val="00BA739C"/>
    <w:rsid w:val="00BB3AB8"/>
    <w:rsid w:val="00BB4546"/>
    <w:rsid w:val="00BB5A5B"/>
    <w:rsid w:val="00BC09CF"/>
    <w:rsid w:val="00BC0A9E"/>
    <w:rsid w:val="00BC1162"/>
    <w:rsid w:val="00BC22EC"/>
    <w:rsid w:val="00BC5588"/>
    <w:rsid w:val="00BC628A"/>
    <w:rsid w:val="00BD2326"/>
    <w:rsid w:val="00BD47C1"/>
    <w:rsid w:val="00BD66F6"/>
    <w:rsid w:val="00BE16F6"/>
    <w:rsid w:val="00BE60BF"/>
    <w:rsid w:val="00BE6E78"/>
    <w:rsid w:val="00BF1F8C"/>
    <w:rsid w:val="00BF2DD6"/>
    <w:rsid w:val="00BF3156"/>
    <w:rsid w:val="00BF3FBD"/>
    <w:rsid w:val="00C11792"/>
    <w:rsid w:val="00C12C03"/>
    <w:rsid w:val="00C1797B"/>
    <w:rsid w:val="00C25FF1"/>
    <w:rsid w:val="00C3535F"/>
    <w:rsid w:val="00C35784"/>
    <w:rsid w:val="00C35D3D"/>
    <w:rsid w:val="00C416F3"/>
    <w:rsid w:val="00C56364"/>
    <w:rsid w:val="00C625AE"/>
    <w:rsid w:val="00C62F19"/>
    <w:rsid w:val="00C630AB"/>
    <w:rsid w:val="00C63570"/>
    <w:rsid w:val="00C65820"/>
    <w:rsid w:val="00C675D7"/>
    <w:rsid w:val="00C730C5"/>
    <w:rsid w:val="00C735D2"/>
    <w:rsid w:val="00C92A4B"/>
    <w:rsid w:val="00C97103"/>
    <w:rsid w:val="00C97AB5"/>
    <w:rsid w:val="00CA1386"/>
    <w:rsid w:val="00CA2908"/>
    <w:rsid w:val="00CB1FD8"/>
    <w:rsid w:val="00CB24D3"/>
    <w:rsid w:val="00CB3693"/>
    <w:rsid w:val="00CB4CFC"/>
    <w:rsid w:val="00CB558D"/>
    <w:rsid w:val="00CB62BA"/>
    <w:rsid w:val="00CC1B3C"/>
    <w:rsid w:val="00CC1B62"/>
    <w:rsid w:val="00CC1FBD"/>
    <w:rsid w:val="00CC383B"/>
    <w:rsid w:val="00CC5710"/>
    <w:rsid w:val="00CD0CE4"/>
    <w:rsid w:val="00CD3D05"/>
    <w:rsid w:val="00CD4D1C"/>
    <w:rsid w:val="00CD5A38"/>
    <w:rsid w:val="00CE4EB6"/>
    <w:rsid w:val="00CE63CE"/>
    <w:rsid w:val="00CF0A69"/>
    <w:rsid w:val="00CF1694"/>
    <w:rsid w:val="00CF4632"/>
    <w:rsid w:val="00CF4BED"/>
    <w:rsid w:val="00CF6363"/>
    <w:rsid w:val="00CF7565"/>
    <w:rsid w:val="00D001C2"/>
    <w:rsid w:val="00D036E1"/>
    <w:rsid w:val="00D04136"/>
    <w:rsid w:val="00D065D4"/>
    <w:rsid w:val="00D06E4D"/>
    <w:rsid w:val="00D07733"/>
    <w:rsid w:val="00D128D3"/>
    <w:rsid w:val="00D12F68"/>
    <w:rsid w:val="00D17029"/>
    <w:rsid w:val="00D20E7A"/>
    <w:rsid w:val="00D255B5"/>
    <w:rsid w:val="00D260F8"/>
    <w:rsid w:val="00D27060"/>
    <w:rsid w:val="00D314B5"/>
    <w:rsid w:val="00D3153C"/>
    <w:rsid w:val="00D34661"/>
    <w:rsid w:val="00D36659"/>
    <w:rsid w:val="00D36BA1"/>
    <w:rsid w:val="00D376ED"/>
    <w:rsid w:val="00D4027B"/>
    <w:rsid w:val="00D455C9"/>
    <w:rsid w:val="00D50907"/>
    <w:rsid w:val="00D50B82"/>
    <w:rsid w:val="00D50D59"/>
    <w:rsid w:val="00D533E8"/>
    <w:rsid w:val="00D53A33"/>
    <w:rsid w:val="00D60765"/>
    <w:rsid w:val="00D60DA2"/>
    <w:rsid w:val="00D61443"/>
    <w:rsid w:val="00D645CD"/>
    <w:rsid w:val="00D66BE7"/>
    <w:rsid w:val="00D67F6D"/>
    <w:rsid w:val="00D7058A"/>
    <w:rsid w:val="00D705B1"/>
    <w:rsid w:val="00D71738"/>
    <w:rsid w:val="00D7435C"/>
    <w:rsid w:val="00D75552"/>
    <w:rsid w:val="00D80506"/>
    <w:rsid w:val="00D81D6E"/>
    <w:rsid w:val="00D866F9"/>
    <w:rsid w:val="00D87EC8"/>
    <w:rsid w:val="00D9101F"/>
    <w:rsid w:val="00D91A38"/>
    <w:rsid w:val="00D959F7"/>
    <w:rsid w:val="00D96771"/>
    <w:rsid w:val="00DA154F"/>
    <w:rsid w:val="00DA3831"/>
    <w:rsid w:val="00DA3F6E"/>
    <w:rsid w:val="00DA5C35"/>
    <w:rsid w:val="00DB38A6"/>
    <w:rsid w:val="00DB3C0B"/>
    <w:rsid w:val="00DB63E1"/>
    <w:rsid w:val="00DD1239"/>
    <w:rsid w:val="00DD1D18"/>
    <w:rsid w:val="00DD56B2"/>
    <w:rsid w:val="00DF0A9C"/>
    <w:rsid w:val="00DF4070"/>
    <w:rsid w:val="00DF5B17"/>
    <w:rsid w:val="00DF783E"/>
    <w:rsid w:val="00DF7FDF"/>
    <w:rsid w:val="00E00BF5"/>
    <w:rsid w:val="00E01BB2"/>
    <w:rsid w:val="00E100D1"/>
    <w:rsid w:val="00E141DF"/>
    <w:rsid w:val="00E1516D"/>
    <w:rsid w:val="00E169C7"/>
    <w:rsid w:val="00E172D5"/>
    <w:rsid w:val="00E172F9"/>
    <w:rsid w:val="00E215CC"/>
    <w:rsid w:val="00E3052C"/>
    <w:rsid w:val="00E30B7D"/>
    <w:rsid w:val="00E31BBE"/>
    <w:rsid w:val="00E33E83"/>
    <w:rsid w:val="00E3482D"/>
    <w:rsid w:val="00E34BA5"/>
    <w:rsid w:val="00E36E84"/>
    <w:rsid w:val="00E373C0"/>
    <w:rsid w:val="00E37BF9"/>
    <w:rsid w:val="00E43E78"/>
    <w:rsid w:val="00E466CF"/>
    <w:rsid w:val="00E474C0"/>
    <w:rsid w:val="00E546F3"/>
    <w:rsid w:val="00E6139A"/>
    <w:rsid w:val="00E62EC6"/>
    <w:rsid w:val="00E661F3"/>
    <w:rsid w:val="00E74FCF"/>
    <w:rsid w:val="00E76BEA"/>
    <w:rsid w:val="00E80B8A"/>
    <w:rsid w:val="00E90741"/>
    <w:rsid w:val="00E95F28"/>
    <w:rsid w:val="00E97CD1"/>
    <w:rsid w:val="00EA3450"/>
    <w:rsid w:val="00EA506A"/>
    <w:rsid w:val="00EA5098"/>
    <w:rsid w:val="00EA62E0"/>
    <w:rsid w:val="00EA77AB"/>
    <w:rsid w:val="00EB0141"/>
    <w:rsid w:val="00EB0E44"/>
    <w:rsid w:val="00EB4CAE"/>
    <w:rsid w:val="00EB5E55"/>
    <w:rsid w:val="00EC081F"/>
    <w:rsid w:val="00EC2D79"/>
    <w:rsid w:val="00EC7501"/>
    <w:rsid w:val="00ED0D6A"/>
    <w:rsid w:val="00ED5A07"/>
    <w:rsid w:val="00EF104B"/>
    <w:rsid w:val="00EF1C2B"/>
    <w:rsid w:val="00EF20F1"/>
    <w:rsid w:val="00EF27A4"/>
    <w:rsid w:val="00EF5669"/>
    <w:rsid w:val="00EF66D3"/>
    <w:rsid w:val="00F006BA"/>
    <w:rsid w:val="00F10BC1"/>
    <w:rsid w:val="00F10FBA"/>
    <w:rsid w:val="00F12FFB"/>
    <w:rsid w:val="00F16F60"/>
    <w:rsid w:val="00F2018A"/>
    <w:rsid w:val="00F23E57"/>
    <w:rsid w:val="00F2526E"/>
    <w:rsid w:val="00F26FF9"/>
    <w:rsid w:val="00F33151"/>
    <w:rsid w:val="00F37AC0"/>
    <w:rsid w:val="00F40EF8"/>
    <w:rsid w:val="00F413DC"/>
    <w:rsid w:val="00F612A8"/>
    <w:rsid w:val="00F6446A"/>
    <w:rsid w:val="00F65640"/>
    <w:rsid w:val="00F7048B"/>
    <w:rsid w:val="00F71DE3"/>
    <w:rsid w:val="00F73256"/>
    <w:rsid w:val="00F74FE9"/>
    <w:rsid w:val="00F80DE2"/>
    <w:rsid w:val="00F81A86"/>
    <w:rsid w:val="00F81B98"/>
    <w:rsid w:val="00F84AC0"/>
    <w:rsid w:val="00F9082E"/>
    <w:rsid w:val="00F91A7B"/>
    <w:rsid w:val="00F92508"/>
    <w:rsid w:val="00F95E08"/>
    <w:rsid w:val="00FA1D3B"/>
    <w:rsid w:val="00FB0A7F"/>
    <w:rsid w:val="00FB47C8"/>
    <w:rsid w:val="00FB7DF1"/>
    <w:rsid w:val="00FC0728"/>
    <w:rsid w:val="00FD071C"/>
    <w:rsid w:val="00FD1BB6"/>
    <w:rsid w:val="00FD242C"/>
    <w:rsid w:val="00FD3DE6"/>
    <w:rsid w:val="00FD40AC"/>
    <w:rsid w:val="00FD4A17"/>
    <w:rsid w:val="00FD58F8"/>
    <w:rsid w:val="00FD7068"/>
    <w:rsid w:val="00FE4964"/>
    <w:rsid w:val="00FE4B90"/>
    <w:rsid w:val="00FF11CD"/>
    <w:rsid w:val="00FF2591"/>
    <w:rsid w:val="00FF4527"/>
    <w:rsid w:val="00FF7421"/>
    <w:rsid w:val="036E24B5"/>
    <w:rsid w:val="11480474"/>
    <w:rsid w:val="16C77BE5"/>
    <w:rsid w:val="17C7A89A"/>
    <w:rsid w:val="219850E9"/>
    <w:rsid w:val="27FB4C36"/>
    <w:rsid w:val="2A913B04"/>
    <w:rsid w:val="2AE66934"/>
    <w:rsid w:val="40973019"/>
    <w:rsid w:val="40BC5454"/>
    <w:rsid w:val="41128878"/>
    <w:rsid w:val="43AD2EA3"/>
    <w:rsid w:val="4B4C8811"/>
    <w:rsid w:val="4FDF06A4"/>
    <w:rsid w:val="51842DCE"/>
    <w:rsid w:val="518CB892"/>
    <w:rsid w:val="5BC2B157"/>
    <w:rsid w:val="6199AEA6"/>
    <w:rsid w:val="6E8736C9"/>
    <w:rsid w:val="714F0E92"/>
    <w:rsid w:val="715D8F9F"/>
    <w:rsid w:val="730855D1"/>
    <w:rsid w:val="75A237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1D6DB"/>
  <w15:docId w15:val="{E8DB8DDD-E168-4291-A51F-25506D38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717C"/>
    <w:rPr>
      <w:rFonts w:asciiTheme="majorHAnsi" w:hAnsiTheme="majorHAnsi"/>
    </w:rPr>
  </w:style>
  <w:style w:type="paragraph" w:styleId="Heading1">
    <w:name w:val="heading 1"/>
    <w:basedOn w:val="Normal"/>
    <w:next w:val="Normal"/>
    <w:link w:val="Heading1Char"/>
    <w:uiPriority w:val="9"/>
    <w:rsid w:val="009F717C"/>
    <w:pPr>
      <w:pBdr>
        <w:top w:val="single" w:sz="4" w:space="1" w:color="auto"/>
        <w:bottom w:val="single" w:sz="18" w:space="1" w:color="auto"/>
      </w:pBdr>
      <w:spacing w:before="100" w:beforeAutospacing="1" w:after="0" w:line="240" w:lineRule="auto"/>
      <w:outlineLvl w:val="0"/>
    </w:pPr>
    <w:rPr>
      <w:rFonts w:ascii="Segoe UI" w:eastAsia="Times New Roman" w:hAnsi="Segoe UI" w:cs="Verdana"/>
      <w:b/>
      <w:color w:val="000000"/>
      <w:sz w:val="44"/>
      <w:szCs w:val="44"/>
    </w:rPr>
  </w:style>
  <w:style w:type="paragraph" w:styleId="Heading2">
    <w:name w:val="heading 2"/>
    <w:basedOn w:val="Normal"/>
    <w:next w:val="Normal"/>
    <w:link w:val="Heading2Char"/>
    <w:unhideWhenUsed/>
    <w:rsid w:val="009F717C"/>
    <w:pPr>
      <w:keepNext/>
      <w:pageBreakBefore/>
      <w:pBdr>
        <w:bottom w:val="single" w:sz="4" w:space="1" w:color="333399"/>
      </w:pBdr>
      <w:spacing w:before="480" w:after="240" w:line="240" w:lineRule="auto"/>
      <w:ind w:right="144"/>
      <w:outlineLvl w:val="1"/>
    </w:pPr>
    <w:rPr>
      <w:rFonts w:ascii="Segoe UI" w:eastAsia="MS Mincho" w:hAnsi="Segoe UI" w:cs="Arial"/>
      <w:bCs/>
      <w:color w:val="4F81BD" w:themeColor="accent1"/>
      <w:sz w:val="40"/>
      <w:szCs w:val="40"/>
    </w:rPr>
  </w:style>
  <w:style w:type="paragraph" w:styleId="Heading3">
    <w:name w:val="heading 3"/>
    <w:basedOn w:val="Normal"/>
    <w:next w:val="Normal"/>
    <w:link w:val="Heading3Char"/>
    <w:uiPriority w:val="9"/>
    <w:unhideWhenUsed/>
    <w:rsid w:val="00B9104A"/>
    <w:pPr>
      <w:keepNext/>
      <w:keepLines/>
      <w:spacing w:after="240"/>
      <w:outlineLvl w:val="2"/>
    </w:pPr>
    <w:rPr>
      <w:rFonts w:ascii="Segoe UI" w:eastAsia="Calibri" w:hAnsi="Segoe UI" w:cs="Segoe UI"/>
      <w:b/>
      <w:bCs/>
      <w:color w:val="000000" w:themeColor="text1"/>
      <w:sz w:val="32"/>
      <w:szCs w:val="32"/>
    </w:rPr>
  </w:style>
  <w:style w:type="paragraph" w:styleId="Heading4">
    <w:name w:val="heading 4"/>
    <w:basedOn w:val="Normal"/>
    <w:next w:val="Normal"/>
    <w:link w:val="Heading4Char"/>
    <w:uiPriority w:val="9"/>
    <w:unhideWhenUsed/>
    <w:rsid w:val="00B9104A"/>
    <w:pPr>
      <w:keepNext/>
      <w:spacing w:after="60"/>
      <w:ind w:right="144"/>
      <w:outlineLvl w:val="3"/>
    </w:pPr>
    <w:rPr>
      <w:rFonts w:ascii="Segoe UI" w:eastAsia="Calibri" w:hAnsi="Segoe UI" w:cs="Times New Roman"/>
      <w:b/>
      <w:sz w:val="28"/>
      <w:szCs w:val="32"/>
    </w:rPr>
  </w:style>
  <w:style w:type="paragraph" w:styleId="Heading6">
    <w:name w:val="heading 6"/>
    <w:basedOn w:val="Normal"/>
    <w:next w:val="Normal"/>
    <w:link w:val="Heading6Char"/>
    <w:uiPriority w:val="9"/>
    <w:unhideWhenUsed/>
    <w:rsid w:val="009F717C"/>
    <w:pPr>
      <w:keepNext/>
      <w:spacing w:after="0" w:line="240" w:lineRule="auto"/>
      <w:ind w:right="144"/>
      <w:outlineLvl w:val="5"/>
    </w:pPr>
    <w:rPr>
      <w:rFonts w:ascii="Segoe UI" w:eastAsia="Calibri" w:hAnsi="Segoe UI" w:cs="Times New Roman"/>
      <w:b/>
      <w:i/>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717C"/>
    <w:rPr>
      <w:color w:val="808080"/>
    </w:rPr>
  </w:style>
  <w:style w:type="paragraph" w:styleId="BalloonText">
    <w:name w:val="Balloon Text"/>
    <w:basedOn w:val="Normal"/>
    <w:link w:val="BalloonTextChar"/>
    <w:uiPriority w:val="99"/>
    <w:semiHidden/>
    <w:unhideWhenUsed/>
    <w:rsid w:val="009F71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17C"/>
    <w:rPr>
      <w:rFonts w:ascii="Tahoma" w:hAnsi="Tahoma" w:cs="Tahoma"/>
      <w:sz w:val="16"/>
      <w:szCs w:val="16"/>
    </w:rPr>
  </w:style>
  <w:style w:type="character" w:customStyle="1" w:styleId="Heading1Char">
    <w:name w:val="Heading 1 Char"/>
    <w:basedOn w:val="DefaultParagraphFont"/>
    <w:link w:val="Heading1"/>
    <w:uiPriority w:val="9"/>
    <w:rsid w:val="009F717C"/>
    <w:rPr>
      <w:rFonts w:ascii="Segoe UI" w:eastAsia="Times New Roman" w:hAnsi="Segoe UI" w:cs="Verdana"/>
      <w:b/>
      <w:color w:val="000000"/>
      <w:sz w:val="44"/>
      <w:szCs w:val="44"/>
    </w:rPr>
  </w:style>
  <w:style w:type="paragraph" w:styleId="TOCHeading">
    <w:name w:val="TOC Heading"/>
    <w:basedOn w:val="Heading1"/>
    <w:next w:val="Normal"/>
    <w:uiPriority w:val="39"/>
    <w:unhideWhenUsed/>
    <w:qFormat/>
    <w:rsid w:val="009F717C"/>
    <w:pPr>
      <w:pBdr>
        <w:top w:val="none" w:sz="0" w:space="0" w:color="auto"/>
        <w:bottom w:val="none" w:sz="0" w:space="0" w:color="auto"/>
      </w:pBdr>
      <w:outlineLvl w:val="9"/>
    </w:pPr>
    <w:rPr>
      <w:rFonts w:eastAsiaTheme="majorEastAsia" w:cstheme="majorBidi"/>
      <w:bCs/>
      <w:color w:val="365F91" w:themeColor="accent1" w:themeShade="BF"/>
      <w:sz w:val="28"/>
      <w:szCs w:val="28"/>
    </w:rPr>
  </w:style>
  <w:style w:type="character" w:customStyle="1" w:styleId="Heading2Char">
    <w:name w:val="Heading 2 Char"/>
    <w:basedOn w:val="DefaultParagraphFont"/>
    <w:link w:val="Heading2"/>
    <w:rsid w:val="009F717C"/>
    <w:rPr>
      <w:rFonts w:ascii="Segoe UI" w:eastAsia="MS Mincho" w:hAnsi="Segoe UI" w:cs="Arial"/>
      <w:bCs/>
      <w:color w:val="4F81BD" w:themeColor="accent1"/>
      <w:sz w:val="40"/>
      <w:szCs w:val="40"/>
    </w:rPr>
  </w:style>
  <w:style w:type="character" w:customStyle="1" w:styleId="Heading6Char">
    <w:name w:val="Heading 6 Char"/>
    <w:basedOn w:val="DefaultParagraphFont"/>
    <w:link w:val="Heading6"/>
    <w:uiPriority w:val="9"/>
    <w:rsid w:val="009F717C"/>
    <w:rPr>
      <w:rFonts w:ascii="Segoe UI" w:eastAsia="Calibri" w:hAnsi="Segoe UI" w:cs="Times New Roman"/>
      <w:b/>
      <w:i/>
      <w:szCs w:val="25"/>
    </w:rPr>
  </w:style>
  <w:style w:type="paragraph" w:customStyle="1" w:styleId="Bullet">
    <w:name w:val="Bullet"/>
    <w:basedOn w:val="Normal"/>
    <w:link w:val="BulletChar"/>
    <w:rsid w:val="00B9104A"/>
    <w:pPr>
      <w:numPr>
        <w:numId w:val="1"/>
      </w:numPr>
      <w:spacing w:after="120"/>
      <w:ind w:right="144"/>
    </w:pPr>
  </w:style>
  <w:style w:type="character" w:customStyle="1" w:styleId="Heading4Char">
    <w:name w:val="Heading 4 Char"/>
    <w:basedOn w:val="DefaultParagraphFont"/>
    <w:link w:val="Heading4"/>
    <w:uiPriority w:val="9"/>
    <w:rsid w:val="00B9104A"/>
    <w:rPr>
      <w:rFonts w:ascii="Segoe UI" w:eastAsia="Calibri" w:hAnsi="Segoe UI" w:cs="Times New Roman"/>
      <w:b/>
      <w:sz w:val="28"/>
      <w:szCs w:val="32"/>
    </w:rPr>
  </w:style>
  <w:style w:type="character" w:customStyle="1" w:styleId="BulletChar">
    <w:name w:val="Bullet Char"/>
    <w:basedOn w:val="DefaultParagraphFont"/>
    <w:link w:val="Bullet"/>
    <w:rsid w:val="00B9104A"/>
    <w:rPr>
      <w:rFonts w:asciiTheme="majorHAnsi" w:hAnsiTheme="majorHAnsi"/>
    </w:rPr>
  </w:style>
  <w:style w:type="character" w:customStyle="1" w:styleId="Heading3Char">
    <w:name w:val="Heading 3 Char"/>
    <w:basedOn w:val="DefaultParagraphFont"/>
    <w:link w:val="Heading3"/>
    <w:uiPriority w:val="9"/>
    <w:rsid w:val="00B9104A"/>
    <w:rPr>
      <w:rFonts w:ascii="Segoe UI" w:eastAsia="Calibri" w:hAnsi="Segoe UI" w:cs="Segoe UI"/>
      <w:b/>
      <w:bCs/>
      <w:color w:val="000000" w:themeColor="text1"/>
      <w:sz w:val="32"/>
      <w:szCs w:val="32"/>
    </w:rPr>
  </w:style>
  <w:style w:type="paragraph" w:customStyle="1" w:styleId="High-levelsteps">
    <w:name w:val="High-level steps"/>
    <w:basedOn w:val="Normal"/>
    <w:link w:val="High-levelstepsChar"/>
    <w:rsid w:val="00B9104A"/>
    <w:pPr>
      <w:numPr>
        <w:numId w:val="2"/>
      </w:numPr>
      <w:spacing w:after="120"/>
      <w:ind w:left="864" w:right="144"/>
    </w:pPr>
    <w:rPr>
      <w:b/>
      <w:color w:val="000000"/>
    </w:rPr>
  </w:style>
  <w:style w:type="paragraph" w:customStyle="1" w:styleId="Granularsteps">
    <w:name w:val="Granular steps"/>
    <w:basedOn w:val="Normal"/>
    <w:link w:val="GranularstepsChar"/>
    <w:rsid w:val="00142287"/>
    <w:pPr>
      <w:numPr>
        <w:ilvl w:val="1"/>
        <w:numId w:val="2"/>
      </w:numPr>
      <w:spacing w:after="120"/>
      <w:ind w:right="144"/>
    </w:pPr>
    <w:rPr>
      <w:color w:val="000000"/>
    </w:rPr>
  </w:style>
  <w:style w:type="character" w:customStyle="1" w:styleId="High-levelstepsChar">
    <w:name w:val="High-level steps Char"/>
    <w:basedOn w:val="DefaultParagraphFont"/>
    <w:link w:val="High-levelsteps"/>
    <w:rsid w:val="00B9104A"/>
    <w:rPr>
      <w:rFonts w:asciiTheme="majorHAnsi" w:hAnsiTheme="majorHAnsi"/>
      <w:b/>
      <w:color w:val="000000"/>
    </w:rPr>
  </w:style>
  <w:style w:type="paragraph" w:customStyle="1" w:styleId="BulletIndent">
    <w:name w:val="Bullet Indent"/>
    <w:basedOn w:val="Bullet"/>
    <w:link w:val="BulletIndentChar"/>
    <w:rsid w:val="00B9104A"/>
    <w:pPr>
      <w:numPr>
        <w:numId w:val="3"/>
      </w:numPr>
    </w:pPr>
  </w:style>
  <w:style w:type="character" w:customStyle="1" w:styleId="GranularstepsChar">
    <w:name w:val="Granular steps Char"/>
    <w:basedOn w:val="DefaultParagraphFont"/>
    <w:link w:val="Granularsteps"/>
    <w:rsid w:val="00142287"/>
    <w:rPr>
      <w:rFonts w:asciiTheme="majorHAnsi" w:hAnsiTheme="majorHAnsi"/>
      <w:color w:val="000000"/>
    </w:rPr>
  </w:style>
  <w:style w:type="paragraph" w:customStyle="1" w:styleId="BulletIndentIndent">
    <w:name w:val="Bullet Indent Indent"/>
    <w:basedOn w:val="BulletIndent"/>
    <w:link w:val="BulletIndentIndentChar"/>
    <w:rsid w:val="00B24810"/>
    <w:pPr>
      <w:numPr>
        <w:numId w:val="4"/>
      </w:numPr>
    </w:pPr>
  </w:style>
  <w:style w:type="character" w:customStyle="1" w:styleId="BulletIndentChar">
    <w:name w:val="Bullet Indent Char"/>
    <w:basedOn w:val="BulletChar"/>
    <w:link w:val="BulletIndent"/>
    <w:rsid w:val="00B9104A"/>
    <w:rPr>
      <w:rFonts w:asciiTheme="majorHAnsi" w:hAnsiTheme="majorHAnsi"/>
    </w:rPr>
  </w:style>
  <w:style w:type="paragraph" w:customStyle="1" w:styleId="moregranularsteps">
    <w:name w:val="more granular steps"/>
    <w:basedOn w:val="Normal"/>
    <w:link w:val="moregranularstepsChar"/>
    <w:rsid w:val="006F21E1"/>
    <w:pPr>
      <w:numPr>
        <w:ilvl w:val="2"/>
        <w:numId w:val="2"/>
      </w:numPr>
      <w:spacing w:after="120"/>
      <w:ind w:left="2059" w:right="144" w:hanging="187"/>
    </w:pPr>
    <w:rPr>
      <w:color w:val="000000"/>
    </w:rPr>
  </w:style>
  <w:style w:type="character" w:customStyle="1" w:styleId="BulletIndentIndentChar">
    <w:name w:val="Bullet Indent Indent Char"/>
    <w:basedOn w:val="BulletIndentChar"/>
    <w:link w:val="BulletIndentIndent"/>
    <w:rsid w:val="00B24810"/>
    <w:rPr>
      <w:rFonts w:asciiTheme="majorHAnsi" w:hAnsiTheme="majorHAnsi"/>
    </w:rPr>
  </w:style>
  <w:style w:type="paragraph" w:customStyle="1" w:styleId="NotesCourse">
    <w:name w:val="Notes_Course"/>
    <w:basedOn w:val="Normal"/>
    <w:rsid w:val="006F21E1"/>
    <w:pPr>
      <w:spacing w:after="120" w:line="240" w:lineRule="auto"/>
      <w:ind w:left="144" w:right="144"/>
    </w:pPr>
    <w:rPr>
      <w:rFonts w:ascii="Segoe UI" w:eastAsia="Calibri" w:hAnsi="Segoe UI" w:cs="Times New Roman"/>
      <w:sz w:val="18"/>
      <w:szCs w:val="23"/>
    </w:rPr>
  </w:style>
  <w:style w:type="character" w:customStyle="1" w:styleId="moregranularstepsChar">
    <w:name w:val="more granular steps Char"/>
    <w:basedOn w:val="DefaultParagraphFont"/>
    <w:link w:val="moregranularsteps"/>
    <w:rsid w:val="006F21E1"/>
    <w:rPr>
      <w:rFonts w:asciiTheme="majorHAnsi" w:hAnsiTheme="majorHAnsi"/>
      <w:color w:val="000000"/>
    </w:rPr>
  </w:style>
  <w:style w:type="table" w:customStyle="1" w:styleId="TableGrid1">
    <w:name w:val="Table Grid1"/>
    <w:basedOn w:val="TableNormal"/>
    <w:next w:val="TableGrid"/>
    <w:uiPriority w:val="59"/>
    <w:rsid w:val="006F21E1"/>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6F2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6F21E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6F21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rsid w:val="00AD36E0"/>
    <w:pPr>
      <w:spacing w:line="240" w:lineRule="auto"/>
      <w:jc w:val="center"/>
    </w:pPr>
    <w:rPr>
      <w:bCs/>
      <w:color w:val="1F497D" w:themeColor="text2"/>
      <w:sz w:val="18"/>
      <w:szCs w:val="18"/>
    </w:rPr>
  </w:style>
  <w:style w:type="paragraph" w:styleId="Header">
    <w:name w:val="header"/>
    <w:basedOn w:val="Normal"/>
    <w:link w:val="HeaderChar"/>
    <w:uiPriority w:val="99"/>
    <w:unhideWhenUsed/>
    <w:rsid w:val="006F2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1E1"/>
    <w:rPr>
      <w:rFonts w:asciiTheme="majorHAnsi" w:hAnsiTheme="majorHAnsi"/>
    </w:rPr>
  </w:style>
  <w:style w:type="paragraph" w:styleId="Footer">
    <w:name w:val="footer"/>
    <w:basedOn w:val="Normal"/>
    <w:link w:val="FooterChar"/>
    <w:uiPriority w:val="99"/>
    <w:unhideWhenUsed/>
    <w:rsid w:val="006F2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1E1"/>
    <w:rPr>
      <w:rFonts w:asciiTheme="majorHAnsi" w:hAnsiTheme="majorHAnsi"/>
    </w:rPr>
  </w:style>
  <w:style w:type="paragraph" w:styleId="TOC1">
    <w:name w:val="toc 1"/>
    <w:basedOn w:val="Normal"/>
    <w:next w:val="Normal"/>
    <w:autoRedefine/>
    <w:uiPriority w:val="39"/>
    <w:unhideWhenUsed/>
    <w:rsid w:val="00B24810"/>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B24810"/>
    <w:pPr>
      <w:spacing w:after="0"/>
      <w:ind w:left="220"/>
    </w:pPr>
    <w:rPr>
      <w:rFonts w:asciiTheme="minorHAnsi" w:hAnsiTheme="minorHAnsi"/>
      <w:b/>
    </w:rPr>
  </w:style>
  <w:style w:type="paragraph" w:styleId="TOC3">
    <w:name w:val="toc 3"/>
    <w:basedOn w:val="Normal"/>
    <w:next w:val="Normal"/>
    <w:autoRedefine/>
    <w:uiPriority w:val="39"/>
    <w:unhideWhenUsed/>
    <w:rsid w:val="00B24810"/>
    <w:pPr>
      <w:spacing w:after="0"/>
      <w:ind w:left="440"/>
    </w:pPr>
    <w:rPr>
      <w:rFonts w:asciiTheme="minorHAnsi" w:hAnsiTheme="minorHAnsi"/>
    </w:rPr>
  </w:style>
  <w:style w:type="character" w:styleId="Hyperlink">
    <w:name w:val="Hyperlink"/>
    <w:basedOn w:val="DefaultParagraphFont"/>
    <w:uiPriority w:val="99"/>
    <w:unhideWhenUsed/>
    <w:rsid w:val="00B24810"/>
    <w:rPr>
      <w:color w:val="0000FF" w:themeColor="hyperlink"/>
      <w:u w:val="single"/>
    </w:rPr>
  </w:style>
  <w:style w:type="paragraph" w:styleId="ListParagraph">
    <w:name w:val="List Paragraph"/>
    <w:basedOn w:val="Normal"/>
    <w:link w:val="ListParagraphChar"/>
    <w:uiPriority w:val="34"/>
    <w:qFormat/>
    <w:rsid w:val="00142287"/>
    <w:pPr>
      <w:ind w:left="720"/>
      <w:contextualSpacing/>
    </w:pPr>
  </w:style>
  <w:style w:type="paragraph" w:customStyle="1" w:styleId="Code">
    <w:name w:val="Code"/>
    <w:basedOn w:val="Normal"/>
    <w:link w:val="CodeChar"/>
    <w:rsid w:val="00CE4EB6"/>
    <w:pPr>
      <w:shd w:val="clear" w:color="auto" w:fill="D9D9D9" w:themeFill="background1" w:themeFillShade="D9"/>
      <w:ind w:left="1440"/>
    </w:pPr>
    <w:rPr>
      <w:rFonts w:ascii="Consolas" w:hAnsi="Consolas" w:cs="Consolas"/>
    </w:rPr>
  </w:style>
  <w:style w:type="character" w:customStyle="1" w:styleId="CodeChar">
    <w:name w:val="Code Char"/>
    <w:basedOn w:val="DefaultParagraphFont"/>
    <w:link w:val="Code"/>
    <w:rsid w:val="00CE4EB6"/>
    <w:rPr>
      <w:rFonts w:ascii="Consolas" w:hAnsi="Consolas" w:cs="Consolas"/>
      <w:shd w:val="clear" w:color="auto" w:fill="D9D9D9" w:themeFill="background1" w:themeFillShade="D9"/>
    </w:rPr>
  </w:style>
  <w:style w:type="character" w:styleId="CommentReference">
    <w:name w:val="annotation reference"/>
    <w:basedOn w:val="DefaultParagraphFont"/>
    <w:uiPriority w:val="99"/>
    <w:semiHidden/>
    <w:unhideWhenUsed/>
    <w:rsid w:val="00361B37"/>
    <w:rPr>
      <w:sz w:val="16"/>
      <w:szCs w:val="16"/>
    </w:rPr>
  </w:style>
  <w:style w:type="paragraph" w:styleId="CommentText">
    <w:name w:val="annotation text"/>
    <w:basedOn w:val="Normal"/>
    <w:link w:val="CommentTextChar"/>
    <w:uiPriority w:val="99"/>
    <w:unhideWhenUsed/>
    <w:rsid w:val="00361B37"/>
    <w:pPr>
      <w:spacing w:line="240" w:lineRule="auto"/>
    </w:pPr>
    <w:rPr>
      <w:sz w:val="20"/>
      <w:szCs w:val="20"/>
    </w:rPr>
  </w:style>
  <w:style w:type="character" w:customStyle="1" w:styleId="CommentTextChar">
    <w:name w:val="Comment Text Char"/>
    <w:basedOn w:val="DefaultParagraphFont"/>
    <w:link w:val="CommentText"/>
    <w:uiPriority w:val="99"/>
    <w:rsid w:val="00361B3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61B37"/>
    <w:rPr>
      <w:b/>
      <w:bCs/>
    </w:rPr>
  </w:style>
  <w:style w:type="character" w:customStyle="1" w:styleId="CommentSubjectChar">
    <w:name w:val="Comment Subject Char"/>
    <w:basedOn w:val="CommentTextChar"/>
    <w:link w:val="CommentSubject"/>
    <w:uiPriority w:val="99"/>
    <w:semiHidden/>
    <w:rsid w:val="00361B37"/>
    <w:rPr>
      <w:rFonts w:asciiTheme="majorHAnsi" w:hAnsiTheme="majorHAnsi"/>
      <w:b/>
      <w:bCs/>
      <w:sz w:val="20"/>
      <w:szCs w:val="20"/>
    </w:rPr>
  </w:style>
  <w:style w:type="paragraph" w:customStyle="1" w:styleId="IndentedListParagraph">
    <w:name w:val="Indented List Paragraph"/>
    <w:basedOn w:val="ListParagraph"/>
    <w:link w:val="IndentedListParagraphChar"/>
    <w:rsid w:val="00F74FE9"/>
    <w:pPr>
      <w:tabs>
        <w:tab w:val="left" w:pos="1440"/>
      </w:tabs>
      <w:ind w:left="1440"/>
    </w:pPr>
  </w:style>
  <w:style w:type="character" w:customStyle="1" w:styleId="ListParagraphChar">
    <w:name w:val="List Paragraph Char"/>
    <w:basedOn w:val="DefaultParagraphFont"/>
    <w:link w:val="ListParagraph"/>
    <w:uiPriority w:val="34"/>
    <w:rsid w:val="00F74FE9"/>
    <w:rPr>
      <w:rFonts w:asciiTheme="majorHAnsi" w:hAnsiTheme="majorHAnsi"/>
    </w:rPr>
  </w:style>
  <w:style w:type="character" w:customStyle="1" w:styleId="IndentedListParagraphChar">
    <w:name w:val="Indented List Paragraph Char"/>
    <w:basedOn w:val="ListParagraphChar"/>
    <w:link w:val="IndentedListParagraph"/>
    <w:rsid w:val="00F74FE9"/>
    <w:rPr>
      <w:rFonts w:asciiTheme="majorHAnsi" w:hAnsiTheme="majorHAnsi"/>
    </w:rPr>
  </w:style>
  <w:style w:type="paragraph" w:styleId="Revision">
    <w:name w:val="Revision"/>
    <w:hidden/>
    <w:uiPriority w:val="99"/>
    <w:semiHidden/>
    <w:rsid w:val="006576A5"/>
    <w:pPr>
      <w:spacing w:after="0" w:line="240" w:lineRule="auto"/>
    </w:pPr>
    <w:rPr>
      <w:rFonts w:asciiTheme="majorHAnsi" w:hAnsiTheme="majorHAnsi"/>
    </w:rPr>
  </w:style>
  <w:style w:type="paragraph" w:styleId="NoSpacing">
    <w:name w:val="No Spacing"/>
    <w:uiPriority w:val="1"/>
    <w:rsid w:val="00E661F3"/>
    <w:pPr>
      <w:spacing w:after="0" w:line="240" w:lineRule="auto"/>
    </w:pPr>
    <w:rPr>
      <w:rFonts w:asciiTheme="majorHAnsi" w:hAnsiTheme="majorHAnsi"/>
    </w:rPr>
  </w:style>
  <w:style w:type="character" w:styleId="FollowedHyperlink">
    <w:name w:val="FollowedHyperlink"/>
    <w:basedOn w:val="DefaultParagraphFont"/>
    <w:uiPriority w:val="99"/>
    <w:semiHidden/>
    <w:unhideWhenUsed/>
    <w:rsid w:val="00E661F3"/>
    <w:rPr>
      <w:color w:val="800080" w:themeColor="followedHyperlink"/>
      <w:u w:val="single"/>
    </w:rPr>
  </w:style>
  <w:style w:type="paragraph" w:customStyle="1" w:styleId="LabTitle">
    <w:name w:val="Lab Title"/>
    <w:basedOn w:val="Heading2"/>
    <w:link w:val="LabTitleChar"/>
    <w:qFormat/>
    <w:rsid w:val="00B00779"/>
  </w:style>
  <w:style w:type="paragraph" w:customStyle="1" w:styleId="IgnoredText">
    <w:name w:val="Ignored Text"/>
    <w:basedOn w:val="Heading3"/>
    <w:link w:val="IgnoredTextChar"/>
    <w:qFormat/>
    <w:rsid w:val="003044E0"/>
    <w:rPr>
      <w:b w:val="0"/>
      <w:color w:val="808080" w:themeColor="background1" w:themeShade="80"/>
      <w:sz w:val="22"/>
    </w:rPr>
  </w:style>
  <w:style w:type="character" w:customStyle="1" w:styleId="LabTitleChar">
    <w:name w:val="Lab Title Char"/>
    <w:basedOn w:val="DefaultParagraphFont"/>
    <w:link w:val="LabTitle"/>
    <w:rsid w:val="00B00779"/>
    <w:rPr>
      <w:rFonts w:ascii="Segoe UI" w:eastAsia="MS Mincho" w:hAnsi="Segoe UI" w:cs="Arial"/>
      <w:bCs/>
      <w:color w:val="4F81BD" w:themeColor="accent1"/>
      <w:sz w:val="40"/>
      <w:szCs w:val="40"/>
    </w:rPr>
  </w:style>
  <w:style w:type="paragraph" w:customStyle="1" w:styleId="TaskHeading">
    <w:name w:val="Task Heading"/>
    <w:basedOn w:val="Heading4"/>
    <w:link w:val="TaskHeadingChar"/>
    <w:qFormat/>
    <w:rsid w:val="00B00779"/>
  </w:style>
  <w:style w:type="character" w:customStyle="1" w:styleId="IgnoredTextChar">
    <w:name w:val="Ignored Text Char"/>
    <w:basedOn w:val="Heading3Char"/>
    <w:link w:val="IgnoredText"/>
    <w:rsid w:val="003044E0"/>
    <w:rPr>
      <w:rFonts w:ascii="Segoe UI" w:eastAsia="Calibri" w:hAnsi="Segoe UI" w:cs="Segoe UI"/>
      <w:b w:val="0"/>
      <w:bCs/>
      <w:color w:val="808080" w:themeColor="background1" w:themeShade="80"/>
      <w:sz w:val="32"/>
      <w:szCs w:val="32"/>
    </w:rPr>
  </w:style>
  <w:style w:type="paragraph" w:customStyle="1" w:styleId="TaskName">
    <w:name w:val="Task Name"/>
    <w:basedOn w:val="TaskDetail"/>
    <w:link w:val="TaskNameChar"/>
    <w:qFormat/>
    <w:rsid w:val="003044E0"/>
    <w:pPr>
      <w:numPr>
        <w:numId w:val="7"/>
      </w:numPr>
    </w:pPr>
    <w:rPr>
      <w:b/>
    </w:rPr>
  </w:style>
  <w:style w:type="character" w:customStyle="1" w:styleId="TaskHeadingChar">
    <w:name w:val="Task Heading Char"/>
    <w:basedOn w:val="Heading4Char"/>
    <w:link w:val="TaskHeading"/>
    <w:rsid w:val="00B00779"/>
    <w:rPr>
      <w:rFonts w:ascii="Segoe UI" w:eastAsia="Calibri" w:hAnsi="Segoe UI" w:cs="Times New Roman"/>
      <w:b/>
      <w:sz w:val="28"/>
      <w:szCs w:val="32"/>
    </w:rPr>
  </w:style>
  <w:style w:type="paragraph" w:customStyle="1" w:styleId="TaskDetail">
    <w:name w:val="Task Detail"/>
    <w:basedOn w:val="Granularsteps"/>
    <w:link w:val="TaskDetailChar"/>
    <w:qFormat/>
    <w:rsid w:val="003044E0"/>
    <w:pPr>
      <w:numPr>
        <w:ilvl w:val="0"/>
        <w:numId w:val="0"/>
      </w:numPr>
      <w:ind w:left="1350"/>
    </w:pPr>
  </w:style>
  <w:style w:type="character" w:customStyle="1" w:styleId="TaskNameChar">
    <w:name w:val="Task Name Char"/>
    <w:basedOn w:val="TaskHeadingChar"/>
    <w:link w:val="TaskName"/>
    <w:rsid w:val="003044E0"/>
    <w:rPr>
      <w:rFonts w:asciiTheme="majorHAnsi" w:eastAsia="Calibri" w:hAnsiTheme="majorHAnsi" w:cs="Times New Roman"/>
      <w:b/>
      <w:color w:val="000000"/>
      <w:sz w:val="28"/>
      <w:szCs w:val="32"/>
    </w:rPr>
  </w:style>
  <w:style w:type="paragraph" w:customStyle="1" w:styleId="ExerciseScenerio">
    <w:name w:val="Exercise Scenerio"/>
    <w:basedOn w:val="Normal"/>
    <w:link w:val="ExerciseScenerioChar"/>
    <w:qFormat/>
    <w:rsid w:val="00B00779"/>
  </w:style>
  <w:style w:type="character" w:customStyle="1" w:styleId="TaskDetailChar">
    <w:name w:val="Task Detail Char"/>
    <w:basedOn w:val="TaskNameChar"/>
    <w:link w:val="TaskDetail"/>
    <w:rsid w:val="003044E0"/>
    <w:rPr>
      <w:rFonts w:asciiTheme="majorHAnsi" w:eastAsia="Calibri" w:hAnsiTheme="majorHAnsi" w:cs="Times New Roman"/>
      <w:b w:val="0"/>
      <w:color w:val="000000"/>
      <w:sz w:val="28"/>
      <w:szCs w:val="32"/>
    </w:rPr>
  </w:style>
  <w:style w:type="paragraph" w:customStyle="1" w:styleId="Note">
    <w:name w:val="Note"/>
    <w:basedOn w:val="Normal"/>
    <w:link w:val="NoteChar"/>
    <w:qFormat/>
    <w:rsid w:val="00B00779"/>
  </w:style>
  <w:style w:type="character" w:customStyle="1" w:styleId="ExerciseScenerioChar">
    <w:name w:val="Exercise Scenerio Char"/>
    <w:basedOn w:val="DefaultParagraphFont"/>
    <w:link w:val="ExerciseScenerio"/>
    <w:rsid w:val="00B00779"/>
    <w:rPr>
      <w:rFonts w:asciiTheme="majorHAnsi" w:hAnsiTheme="majorHAnsi"/>
    </w:rPr>
  </w:style>
  <w:style w:type="paragraph" w:customStyle="1" w:styleId="Alert">
    <w:name w:val="Alert"/>
    <w:basedOn w:val="Granularsteps"/>
    <w:link w:val="AlertChar"/>
    <w:qFormat/>
    <w:rsid w:val="00F10FBA"/>
    <w:pPr>
      <w:numPr>
        <w:ilvl w:val="0"/>
        <w:numId w:val="0"/>
      </w:numPr>
      <w:pBdr>
        <w:top w:val="single" w:sz="4" w:space="1" w:color="auto" w:shadow="1"/>
        <w:left w:val="single" w:sz="4" w:space="4" w:color="auto" w:shadow="1"/>
        <w:bottom w:val="single" w:sz="4" w:space="1" w:color="auto" w:shadow="1"/>
        <w:right w:val="single" w:sz="4" w:space="4" w:color="auto" w:shadow="1"/>
      </w:pBdr>
      <w:shd w:val="clear" w:color="auto" w:fill="FFCC66"/>
      <w:ind w:left="1440" w:right="0"/>
    </w:pPr>
  </w:style>
  <w:style w:type="character" w:customStyle="1" w:styleId="NoteChar">
    <w:name w:val="Note Char"/>
    <w:basedOn w:val="High-levelstepsChar"/>
    <w:link w:val="Note"/>
    <w:rsid w:val="00B00779"/>
    <w:rPr>
      <w:rFonts w:asciiTheme="majorHAnsi" w:hAnsiTheme="majorHAnsi"/>
      <w:b w:val="0"/>
      <w:color w:val="000000"/>
    </w:rPr>
  </w:style>
  <w:style w:type="paragraph" w:customStyle="1" w:styleId="CompletionMessage">
    <w:name w:val="Completion Message"/>
    <w:basedOn w:val="Normal"/>
    <w:link w:val="CompletionMessageChar"/>
    <w:qFormat/>
    <w:rsid w:val="00B00779"/>
    <w:rPr>
      <w:i/>
      <w:sz w:val="24"/>
    </w:rPr>
  </w:style>
  <w:style w:type="character" w:customStyle="1" w:styleId="AlertChar">
    <w:name w:val="Alert Char"/>
    <w:basedOn w:val="NoteChar"/>
    <w:link w:val="Alert"/>
    <w:rsid w:val="00F10FBA"/>
    <w:rPr>
      <w:rFonts w:asciiTheme="majorHAnsi" w:hAnsiTheme="majorHAnsi"/>
      <w:b w:val="0"/>
      <w:color w:val="000000"/>
      <w:shd w:val="clear" w:color="auto" w:fill="FFCC66"/>
    </w:rPr>
  </w:style>
  <w:style w:type="paragraph" w:customStyle="1" w:styleId="Idea">
    <w:name w:val="Idea"/>
    <w:basedOn w:val="Normal"/>
    <w:link w:val="IdeaChar"/>
    <w:qFormat/>
    <w:rsid w:val="00F10FBA"/>
    <w:pPr>
      <w:pBdr>
        <w:top w:val="single" w:sz="4" w:space="1" w:color="000000" w:themeColor="text1" w:shadow="1"/>
        <w:left w:val="single" w:sz="4" w:space="4" w:color="000000" w:themeColor="text1" w:shadow="1"/>
        <w:bottom w:val="single" w:sz="4" w:space="1" w:color="000000" w:themeColor="text1" w:shadow="1"/>
        <w:right w:val="single" w:sz="4" w:space="4" w:color="000000" w:themeColor="text1" w:shadow="1"/>
      </w:pBdr>
      <w:shd w:val="clear" w:color="auto" w:fill="DBE5F1" w:themeFill="accent1" w:themeFillTint="33"/>
      <w:ind w:left="1440"/>
    </w:pPr>
    <w:rPr>
      <w:rFonts w:ascii="Segoe UI" w:eastAsia="Calibri" w:hAnsi="Segoe UI" w:cs="Times New Roman"/>
      <w:szCs w:val="23"/>
      <w14:textOutline w14:w="9525" w14:cap="rnd" w14:cmpd="sng" w14:algn="ctr">
        <w14:noFill/>
        <w14:prstDash w14:val="solid"/>
        <w14:bevel/>
      </w14:textOutline>
    </w:rPr>
  </w:style>
  <w:style w:type="character" w:customStyle="1" w:styleId="CompletionMessageChar">
    <w:name w:val="Completion Message Char"/>
    <w:basedOn w:val="DefaultParagraphFont"/>
    <w:link w:val="CompletionMessage"/>
    <w:rsid w:val="00B00779"/>
    <w:rPr>
      <w:rFonts w:asciiTheme="majorHAnsi" w:hAnsiTheme="majorHAnsi"/>
      <w:i/>
      <w:sz w:val="24"/>
    </w:rPr>
  </w:style>
  <w:style w:type="paragraph" w:customStyle="1" w:styleId="ExerciseHeading">
    <w:name w:val="Exercise Heading"/>
    <w:basedOn w:val="Heading3"/>
    <w:link w:val="ExerciseHeadingChar"/>
    <w:qFormat/>
    <w:rsid w:val="003044E0"/>
  </w:style>
  <w:style w:type="character" w:customStyle="1" w:styleId="IdeaChar">
    <w:name w:val="Idea Char"/>
    <w:basedOn w:val="DefaultParagraphFont"/>
    <w:link w:val="Idea"/>
    <w:rsid w:val="00F10FBA"/>
    <w:rPr>
      <w:rFonts w:ascii="Segoe UI" w:eastAsia="Calibri" w:hAnsi="Segoe UI" w:cs="Times New Roman"/>
      <w:szCs w:val="23"/>
      <w:shd w:val="clear" w:color="auto" w:fill="DBE5F1" w:themeFill="accent1" w:themeFillTint="33"/>
      <w14:textOutline w14:w="9525" w14:cap="rnd" w14:cmpd="sng" w14:algn="ctr">
        <w14:noFill/>
        <w14:prstDash w14:val="solid"/>
        <w14:bevel/>
      </w14:textOutline>
    </w:rPr>
  </w:style>
  <w:style w:type="character" w:customStyle="1" w:styleId="ExerciseHeadingChar">
    <w:name w:val="Exercise Heading Char"/>
    <w:basedOn w:val="Heading3Char"/>
    <w:link w:val="ExerciseHeading"/>
    <w:rsid w:val="003044E0"/>
    <w:rPr>
      <w:rFonts w:ascii="Segoe UI" w:eastAsia="Calibri" w:hAnsi="Segoe UI" w:cs="Segoe UI"/>
      <w:b/>
      <w:bCs/>
      <w:color w:val="000000" w:themeColor="text1"/>
      <w:sz w:val="32"/>
      <w:szCs w:val="32"/>
    </w:rPr>
  </w:style>
  <w:style w:type="paragraph" w:styleId="DocumentMap">
    <w:name w:val="Document Map"/>
    <w:basedOn w:val="Normal"/>
    <w:link w:val="DocumentMapChar"/>
    <w:uiPriority w:val="99"/>
    <w:semiHidden/>
    <w:unhideWhenUsed/>
    <w:rsid w:val="00F26FF9"/>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26FF9"/>
    <w:rPr>
      <w:rFonts w:ascii="Times New Roman" w:hAnsi="Times New Roman" w:cs="Times New Roman"/>
      <w:sz w:val="24"/>
      <w:szCs w:val="24"/>
    </w:rPr>
  </w:style>
  <w:style w:type="paragraph" w:styleId="TOC4">
    <w:name w:val="toc 4"/>
    <w:basedOn w:val="Normal"/>
    <w:next w:val="Normal"/>
    <w:autoRedefine/>
    <w:uiPriority w:val="39"/>
    <w:semiHidden/>
    <w:unhideWhenUsed/>
    <w:rsid w:val="00504AB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504AB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504AB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504AB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504AB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504ABF"/>
    <w:pPr>
      <w:spacing w:after="0"/>
      <w:ind w:left="1760"/>
    </w:pPr>
    <w:rPr>
      <w:rFonts w:asciiTheme="minorHAnsi" w:hAnsiTheme="minorHAnsi"/>
      <w:sz w:val="20"/>
      <w:szCs w:val="20"/>
    </w:rPr>
  </w:style>
  <w:style w:type="character" w:customStyle="1" w:styleId="Mentionnonrsolue1">
    <w:name w:val="Mention non résolue1"/>
    <w:basedOn w:val="DefaultParagraphFont"/>
    <w:uiPriority w:val="99"/>
    <w:rsid w:val="00D9101F"/>
    <w:rPr>
      <w:color w:val="808080"/>
      <w:shd w:val="clear" w:color="auto" w:fill="E6E6E6"/>
    </w:rPr>
  </w:style>
  <w:style w:type="table" w:styleId="GridTable4-Accent1">
    <w:name w:val="Grid Table 4 Accent 1"/>
    <w:basedOn w:val="TableNormal"/>
    <w:uiPriority w:val="49"/>
    <w:rsid w:val="00A73658"/>
    <w:pPr>
      <w:spacing w:after="0" w:line="240" w:lineRule="auto"/>
    </w:pPr>
    <w:rPr>
      <w:rFonts w:eastAsiaTheme="minorEastAsia"/>
      <w:lang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sportalfx-specpicker-header-title">
    <w:name w:val="msportalfx-specpicker-header-title"/>
    <w:basedOn w:val="DefaultParagraphFont"/>
    <w:rsid w:val="00D91A38"/>
  </w:style>
  <w:style w:type="character" w:styleId="UnresolvedMention">
    <w:name w:val="Unresolved Mention"/>
    <w:basedOn w:val="DefaultParagraphFont"/>
    <w:uiPriority w:val="99"/>
    <w:semiHidden/>
    <w:unhideWhenUsed/>
    <w:rsid w:val="004921F5"/>
    <w:rPr>
      <w:color w:val="605E5C"/>
      <w:shd w:val="clear" w:color="auto" w:fill="E1DFDD"/>
    </w:rPr>
  </w:style>
  <w:style w:type="character" w:styleId="Strong">
    <w:name w:val="Strong"/>
    <w:basedOn w:val="DefaultParagraphFont"/>
    <w:uiPriority w:val="22"/>
    <w:qFormat/>
    <w:rsid w:val="001D0E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856">
      <w:bodyDiv w:val="1"/>
      <w:marLeft w:val="0"/>
      <w:marRight w:val="0"/>
      <w:marTop w:val="0"/>
      <w:marBottom w:val="0"/>
      <w:divBdr>
        <w:top w:val="none" w:sz="0" w:space="0" w:color="auto"/>
        <w:left w:val="none" w:sz="0" w:space="0" w:color="auto"/>
        <w:bottom w:val="none" w:sz="0" w:space="0" w:color="auto"/>
        <w:right w:val="none" w:sz="0" w:space="0" w:color="auto"/>
      </w:divBdr>
      <w:divsChild>
        <w:div w:id="1516381046">
          <w:marLeft w:val="0"/>
          <w:marRight w:val="0"/>
          <w:marTop w:val="0"/>
          <w:marBottom w:val="0"/>
          <w:divBdr>
            <w:top w:val="none" w:sz="0" w:space="0" w:color="auto"/>
            <w:left w:val="none" w:sz="0" w:space="0" w:color="auto"/>
            <w:bottom w:val="none" w:sz="0" w:space="0" w:color="auto"/>
            <w:right w:val="none" w:sz="0" w:space="0" w:color="auto"/>
          </w:divBdr>
          <w:divsChild>
            <w:div w:id="1351567522">
              <w:marLeft w:val="0"/>
              <w:marRight w:val="0"/>
              <w:marTop w:val="0"/>
              <w:marBottom w:val="0"/>
              <w:divBdr>
                <w:top w:val="none" w:sz="0" w:space="0" w:color="auto"/>
                <w:left w:val="none" w:sz="0" w:space="0" w:color="auto"/>
                <w:bottom w:val="none" w:sz="0" w:space="0" w:color="auto"/>
                <w:right w:val="none" w:sz="0" w:space="0" w:color="auto"/>
              </w:divBdr>
            </w:div>
            <w:div w:id="2048069462">
              <w:marLeft w:val="0"/>
              <w:marRight w:val="0"/>
              <w:marTop w:val="0"/>
              <w:marBottom w:val="0"/>
              <w:divBdr>
                <w:top w:val="none" w:sz="0" w:space="0" w:color="auto"/>
                <w:left w:val="none" w:sz="0" w:space="0" w:color="auto"/>
                <w:bottom w:val="none" w:sz="0" w:space="0" w:color="auto"/>
                <w:right w:val="none" w:sz="0" w:space="0" w:color="auto"/>
              </w:divBdr>
            </w:div>
            <w:div w:id="1607495445">
              <w:marLeft w:val="0"/>
              <w:marRight w:val="0"/>
              <w:marTop w:val="0"/>
              <w:marBottom w:val="0"/>
              <w:divBdr>
                <w:top w:val="none" w:sz="0" w:space="0" w:color="auto"/>
                <w:left w:val="none" w:sz="0" w:space="0" w:color="auto"/>
                <w:bottom w:val="none" w:sz="0" w:space="0" w:color="auto"/>
                <w:right w:val="none" w:sz="0" w:space="0" w:color="auto"/>
              </w:divBdr>
            </w:div>
            <w:div w:id="8167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255">
      <w:bodyDiv w:val="1"/>
      <w:marLeft w:val="0"/>
      <w:marRight w:val="0"/>
      <w:marTop w:val="0"/>
      <w:marBottom w:val="0"/>
      <w:divBdr>
        <w:top w:val="none" w:sz="0" w:space="0" w:color="auto"/>
        <w:left w:val="none" w:sz="0" w:space="0" w:color="auto"/>
        <w:bottom w:val="none" w:sz="0" w:space="0" w:color="auto"/>
        <w:right w:val="none" w:sz="0" w:space="0" w:color="auto"/>
      </w:divBdr>
      <w:divsChild>
        <w:div w:id="538007368">
          <w:marLeft w:val="0"/>
          <w:marRight w:val="0"/>
          <w:marTop w:val="0"/>
          <w:marBottom w:val="0"/>
          <w:divBdr>
            <w:top w:val="none" w:sz="0" w:space="0" w:color="auto"/>
            <w:left w:val="none" w:sz="0" w:space="0" w:color="auto"/>
            <w:bottom w:val="none" w:sz="0" w:space="0" w:color="auto"/>
            <w:right w:val="none" w:sz="0" w:space="0" w:color="auto"/>
          </w:divBdr>
          <w:divsChild>
            <w:div w:id="1102722103">
              <w:marLeft w:val="0"/>
              <w:marRight w:val="0"/>
              <w:marTop w:val="0"/>
              <w:marBottom w:val="0"/>
              <w:divBdr>
                <w:top w:val="none" w:sz="0" w:space="0" w:color="auto"/>
                <w:left w:val="none" w:sz="0" w:space="0" w:color="auto"/>
                <w:bottom w:val="none" w:sz="0" w:space="0" w:color="auto"/>
                <w:right w:val="none" w:sz="0" w:space="0" w:color="auto"/>
              </w:divBdr>
            </w:div>
            <w:div w:id="11700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9200">
      <w:bodyDiv w:val="1"/>
      <w:marLeft w:val="0"/>
      <w:marRight w:val="0"/>
      <w:marTop w:val="0"/>
      <w:marBottom w:val="0"/>
      <w:divBdr>
        <w:top w:val="none" w:sz="0" w:space="0" w:color="auto"/>
        <w:left w:val="none" w:sz="0" w:space="0" w:color="auto"/>
        <w:bottom w:val="none" w:sz="0" w:space="0" w:color="auto"/>
        <w:right w:val="none" w:sz="0" w:space="0" w:color="auto"/>
      </w:divBdr>
    </w:div>
    <w:div w:id="444539466">
      <w:bodyDiv w:val="1"/>
      <w:marLeft w:val="0"/>
      <w:marRight w:val="0"/>
      <w:marTop w:val="0"/>
      <w:marBottom w:val="0"/>
      <w:divBdr>
        <w:top w:val="none" w:sz="0" w:space="0" w:color="auto"/>
        <w:left w:val="none" w:sz="0" w:space="0" w:color="auto"/>
        <w:bottom w:val="none" w:sz="0" w:space="0" w:color="auto"/>
        <w:right w:val="none" w:sz="0" w:space="0" w:color="auto"/>
      </w:divBdr>
    </w:div>
    <w:div w:id="469055274">
      <w:bodyDiv w:val="1"/>
      <w:marLeft w:val="0"/>
      <w:marRight w:val="0"/>
      <w:marTop w:val="0"/>
      <w:marBottom w:val="0"/>
      <w:divBdr>
        <w:top w:val="none" w:sz="0" w:space="0" w:color="auto"/>
        <w:left w:val="none" w:sz="0" w:space="0" w:color="auto"/>
        <w:bottom w:val="none" w:sz="0" w:space="0" w:color="auto"/>
        <w:right w:val="none" w:sz="0" w:space="0" w:color="auto"/>
      </w:divBdr>
    </w:div>
    <w:div w:id="473106625">
      <w:bodyDiv w:val="1"/>
      <w:marLeft w:val="0"/>
      <w:marRight w:val="0"/>
      <w:marTop w:val="0"/>
      <w:marBottom w:val="0"/>
      <w:divBdr>
        <w:top w:val="none" w:sz="0" w:space="0" w:color="auto"/>
        <w:left w:val="none" w:sz="0" w:space="0" w:color="auto"/>
        <w:bottom w:val="none" w:sz="0" w:space="0" w:color="auto"/>
        <w:right w:val="none" w:sz="0" w:space="0" w:color="auto"/>
      </w:divBdr>
    </w:div>
    <w:div w:id="633826430">
      <w:bodyDiv w:val="1"/>
      <w:marLeft w:val="0"/>
      <w:marRight w:val="0"/>
      <w:marTop w:val="0"/>
      <w:marBottom w:val="0"/>
      <w:divBdr>
        <w:top w:val="none" w:sz="0" w:space="0" w:color="auto"/>
        <w:left w:val="none" w:sz="0" w:space="0" w:color="auto"/>
        <w:bottom w:val="none" w:sz="0" w:space="0" w:color="auto"/>
        <w:right w:val="none" w:sz="0" w:space="0" w:color="auto"/>
      </w:divBdr>
      <w:divsChild>
        <w:div w:id="1962951999">
          <w:marLeft w:val="0"/>
          <w:marRight w:val="0"/>
          <w:marTop w:val="0"/>
          <w:marBottom w:val="0"/>
          <w:divBdr>
            <w:top w:val="none" w:sz="0" w:space="0" w:color="auto"/>
            <w:left w:val="none" w:sz="0" w:space="0" w:color="auto"/>
            <w:bottom w:val="none" w:sz="0" w:space="0" w:color="auto"/>
            <w:right w:val="none" w:sz="0" w:space="0" w:color="auto"/>
          </w:divBdr>
          <w:divsChild>
            <w:div w:id="661587337">
              <w:marLeft w:val="0"/>
              <w:marRight w:val="0"/>
              <w:marTop w:val="0"/>
              <w:marBottom w:val="0"/>
              <w:divBdr>
                <w:top w:val="none" w:sz="0" w:space="0" w:color="auto"/>
                <w:left w:val="none" w:sz="0" w:space="0" w:color="auto"/>
                <w:bottom w:val="none" w:sz="0" w:space="0" w:color="auto"/>
                <w:right w:val="none" w:sz="0" w:space="0" w:color="auto"/>
              </w:divBdr>
            </w:div>
            <w:div w:id="1755661741">
              <w:marLeft w:val="0"/>
              <w:marRight w:val="0"/>
              <w:marTop w:val="0"/>
              <w:marBottom w:val="0"/>
              <w:divBdr>
                <w:top w:val="none" w:sz="0" w:space="0" w:color="auto"/>
                <w:left w:val="none" w:sz="0" w:space="0" w:color="auto"/>
                <w:bottom w:val="none" w:sz="0" w:space="0" w:color="auto"/>
                <w:right w:val="none" w:sz="0" w:space="0" w:color="auto"/>
              </w:divBdr>
            </w:div>
            <w:div w:id="404882578">
              <w:marLeft w:val="0"/>
              <w:marRight w:val="0"/>
              <w:marTop w:val="0"/>
              <w:marBottom w:val="0"/>
              <w:divBdr>
                <w:top w:val="none" w:sz="0" w:space="0" w:color="auto"/>
                <w:left w:val="none" w:sz="0" w:space="0" w:color="auto"/>
                <w:bottom w:val="none" w:sz="0" w:space="0" w:color="auto"/>
                <w:right w:val="none" w:sz="0" w:space="0" w:color="auto"/>
              </w:divBdr>
            </w:div>
            <w:div w:id="16556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204">
      <w:bodyDiv w:val="1"/>
      <w:marLeft w:val="0"/>
      <w:marRight w:val="0"/>
      <w:marTop w:val="0"/>
      <w:marBottom w:val="0"/>
      <w:divBdr>
        <w:top w:val="none" w:sz="0" w:space="0" w:color="auto"/>
        <w:left w:val="none" w:sz="0" w:space="0" w:color="auto"/>
        <w:bottom w:val="none" w:sz="0" w:space="0" w:color="auto"/>
        <w:right w:val="none" w:sz="0" w:space="0" w:color="auto"/>
      </w:divBdr>
    </w:div>
    <w:div w:id="796606973">
      <w:bodyDiv w:val="1"/>
      <w:marLeft w:val="0"/>
      <w:marRight w:val="0"/>
      <w:marTop w:val="0"/>
      <w:marBottom w:val="0"/>
      <w:divBdr>
        <w:top w:val="none" w:sz="0" w:space="0" w:color="auto"/>
        <w:left w:val="none" w:sz="0" w:space="0" w:color="auto"/>
        <w:bottom w:val="none" w:sz="0" w:space="0" w:color="auto"/>
        <w:right w:val="none" w:sz="0" w:space="0" w:color="auto"/>
      </w:divBdr>
      <w:divsChild>
        <w:div w:id="1908759072">
          <w:marLeft w:val="0"/>
          <w:marRight w:val="0"/>
          <w:marTop w:val="0"/>
          <w:marBottom w:val="0"/>
          <w:divBdr>
            <w:top w:val="none" w:sz="0" w:space="0" w:color="auto"/>
            <w:left w:val="none" w:sz="0" w:space="0" w:color="auto"/>
            <w:bottom w:val="none" w:sz="0" w:space="0" w:color="auto"/>
            <w:right w:val="none" w:sz="0" w:space="0" w:color="auto"/>
          </w:divBdr>
          <w:divsChild>
            <w:div w:id="2141456530">
              <w:marLeft w:val="0"/>
              <w:marRight w:val="0"/>
              <w:marTop w:val="0"/>
              <w:marBottom w:val="0"/>
              <w:divBdr>
                <w:top w:val="none" w:sz="0" w:space="0" w:color="auto"/>
                <w:left w:val="none" w:sz="0" w:space="0" w:color="auto"/>
                <w:bottom w:val="none" w:sz="0" w:space="0" w:color="auto"/>
                <w:right w:val="none" w:sz="0" w:space="0" w:color="auto"/>
              </w:divBdr>
            </w:div>
            <w:div w:id="1324746148">
              <w:marLeft w:val="0"/>
              <w:marRight w:val="0"/>
              <w:marTop w:val="0"/>
              <w:marBottom w:val="0"/>
              <w:divBdr>
                <w:top w:val="none" w:sz="0" w:space="0" w:color="auto"/>
                <w:left w:val="none" w:sz="0" w:space="0" w:color="auto"/>
                <w:bottom w:val="none" w:sz="0" w:space="0" w:color="auto"/>
                <w:right w:val="none" w:sz="0" w:space="0" w:color="auto"/>
              </w:divBdr>
            </w:div>
            <w:div w:id="1843274873">
              <w:marLeft w:val="0"/>
              <w:marRight w:val="0"/>
              <w:marTop w:val="0"/>
              <w:marBottom w:val="0"/>
              <w:divBdr>
                <w:top w:val="none" w:sz="0" w:space="0" w:color="auto"/>
                <w:left w:val="none" w:sz="0" w:space="0" w:color="auto"/>
                <w:bottom w:val="none" w:sz="0" w:space="0" w:color="auto"/>
                <w:right w:val="none" w:sz="0" w:space="0" w:color="auto"/>
              </w:divBdr>
            </w:div>
            <w:div w:id="1355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4296">
      <w:bodyDiv w:val="1"/>
      <w:marLeft w:val="0"/>
      <w:marRight w:val="0"/>
      <w:marTop w:val="0"/>
      <w:marBottom w:val="0"/>
      <w:divBdr>
        <w:top w:val="none" w:sz="0" w:space="0" w:color="auto"/>
        <w:left w:val="none" w:sz="0" w:space="0" w:color="auto"/>
        <w:bottom w:val="none" w:sz="0" w:space="0" w:color="auto"/>
        <w:right w:val="none" w:sz="0" w:space="0" w:color="auto"/>
      </w:divBdr>
      <w:divsChild>
        <w:div w:id="543759560">
          <w:marLeft w:val="0"/>
          <w:marRight w:val="0"/>
          <w:marTop w:val="0"/>
          <w:marBottom w:val="0"/>
          <w:divBdr>
            <w:top w:val="none" w:sz="0" w:space="0" w:color="auto"/>
            <w:left w:val="none" w:sz="0" w:space="0" w:color="auto"/>
            <w:bottom w:val="none" w:sz="0" w:space="0" w:color="auto"/>
            <w:right w:val="none" w:sz="0" w:space="0" w:color="auto"/>
          </w:divBdr>
          <w:divsChild>
            <w:div w:id="1965622890">
              <w:marLeft w:val="0"/>
              <w:marRight w:val="0"/>
              <w:marTop w:val="0"/>
              <w:marBottom w:val="0"/>
              <w:divBdr>
                <w:top w:val="none" w:sz="0" w:space="0" w:color="auto"/>
                <w:left w:val="none" w:sz="0" w:space="0" w:color="auto"/>
                <w:bottom w:val="none" w:sz="0" w:space="0" w:color="auto"/>
                <w:right w:val="none" w:sz="0" w:space="0" w:color="auto"/>
              </w:divBdr>
            </w:div>
            <w:div w:id="137766963">
              <w:marLeft w:val="0"/>
              <w:marRight w:val="0"/>
              <w:marTop w:val="0"/>
              <w:marBottom w:val="0"/>
              <w:divBdr>
                <w:top w:val="none" w:sz="0" w:space="0" w:color="auto"/>
                <w:left w:val="none" w:sz="0" w:space="0" w:color="auto"/>
                <w:bottom w:val="none" w:sz="0" w:space="0" w:color="auto"/>
                <w:right w:val="none" w:sz="0" w:space="0" w:color="auto"/>
              </w:divBdr>
            </w:div>
            <w:div w:id="1384711589">
              <w:marLeft w:val="0"/>
              <w:marRight w:val="0"/>
              <w:marTop w:val="0"/>
              <w:marBottom w:val="0"/>
              <w:divBdr>
                <w:top w:val="none" w:sz="0" w:space="0" w:color="auto"/>
                <w:left w:val="none" w:sz="0" w:space="0" w:color="auto"/>
                <w:bottom w:val="none" w:sz="0" w:space="0" w:color="auto"/>
                <w:right w:val="none" w:sz="0" w:space="0" w:color="auto"/>
              </w:divBdr>
            </w:div>
            <w:div w:id="366566960">
              <w:marLeft w:val="0"/>
              <w:marRight w:val="0"/>
              <w:marTop w:val="0"/>
              <w:marBottom w:val="0"/>
              <w:divBdr>
                <w:top w:val="none" w:sz="0" w:space="0" w:color="auto"/>
                <w:left w:val="none" w:sz="0" w:space="0" w:color="auto"/>
                <w:bottom w:val="none" w:sz="0" w:space="0" w:color="auto"/>
                <w:right w:val="none" w:sz="0" w:space="0" w:color="auto"/>
              </w:divBdr>
            </w:div>
            <w:div w:id="1974208032">
              <w:marLeft w:val="0"/>
              <w:marRight w:val="0"/>
              <w:marTop w:val="0"/>
              <w:marBottom w:val="0"/>
              <w:divBdr>
                <w:top w:val="none" w:sz="0" w:space="0" w:color="auto"/>
                <w:left w:val="none" w:sz="0" w:space="0" w:color="auto"/>
                <w:bottom w:val="none" w:sz="0" w:space="0" w:color="auto"/>
                <w:right w:val="none" w:sz="0" w:space="0" w:color="auto"/>
              </w:divBdr>
            </w:div>
            <w:div w:id="2060207740">
              <w:marLeft w:val="0"/>
              <w:marRight w:val="0"/>
              <w:marTop w:val="0"/>
              <w:marBottom w:val="0"/>
              <w:divBdr>
                <w:top w:val="none" w:sz="0" w:space="0" w:color="auto"/>
                <w:left w:val="none" w:sz="0" w:space="0" w:color="auto"/>
                <w:bottom w:val="none" w:sz="0" w:space="0" w:color="auto"/>
                <w:right w:val="none" w:sz="0" w:space="0" w:color="auto"/>
              </w:divBdr>
            </w:div>
            <w:div w:id="262301135">
              <w:marLeft w:val="0"/>
              <w:marRight w:val="0"/>
              <w:marTop w:val="0"/>
              <w:marBottom w:val="0"/>
              <w:divBdr>
                <w:top w:val="none" w:sz="0" w:space="0" w:color="auto"/>
                <w:left w:val="none" w:sz="0" w:space="0" w:color="auto"/>
                <w:bottom w:val="none" w:sz="0" w:space="0" w:color="auto"/>
                <w:right w:val="none" w:sz="0" w:space="0" w:color="auto"/>
              </w:divBdr>
            </w:div>
            <w:div w:id="1500147665">
              <w:marLeft w:val="0"/>
              <w:marRight w:val="0"/>
              <w:marTop w:val="0"/>
              <w:marBottom w:val="0"/>
              <w:divBdr>
                <w:top w:val="none" w:sz="0" w:space="0" w:color="auto"/>
                <w:left w:val="none" w:sz="0" w:space="0" w:color="auto"/>
                <w:bottom w:val="none" w:sz="0" w:space="0" w:color="auto"/>
                <w:right w:val="none" w:sz="0" w:space="0" w:color="auto"/>
              </w:divBdr>
            </w:div>
            <w:div w:id="1534266877">
              <w:marLeft w:val="0"/>
              <w:marRight w:val="0"/>
              <w:marTop w:val="0"/>
              <w:marBottom w:val="0"/>
              <w:divBdr>
                <w:top w:val="none" w:sz="0" w:space="0" w:color="auto"/>
                <w:left w:val="none" w:sz="0" w:space="0" w:color="auto"/>
                <w:bottom w:val="none" w:sz="0" w:space="0" w:color="auto"/>
                <w:right w:val="none" w:sz="0" w:space="0" w:color="auto"/>
              </w:divBdr>
            </w:div>
            <w:div w:id="641349081">
              <w:marLeft w:val="0"/>
              <w:marRight w:val="0"/>
              <w:marTop w:val="0"/>
              <w:marBottom w:val="0"/>
              <w:divBdr>
                <w:top w:val="none" w:sz="0" w:space="0" w:color="auto"/>
                <w:left w:val="none" w:sz="0" w:space="0" w:color="auto"/>
                <w:bottom w:val="none" w:sz="0" w:space="0" w:color="auto"/>
                <w:right w:val="none" w:sz="0" w:space="0" w:color="auto"/>
              </w:divBdr>
            </w:div>
            <w:div w:id="1714186184">
              <w:marLeft w:val="0"/>
              <w:marRight w:val="0"/>
              <w:marTop w:val="0"/>
              <w:marBottom w:val="0"/>
              <w:divBdr>
                <w:top w:val="none" w:sz="0" w:space="0" w:color="auto"/>
                <w:left w:val="none" w:sz="0" w:space="0" w:color="auto"/>
                <w:bottom w:val="none" w:sz="0" w:space="0" w:color="auto"/>
                <w:right w:val="none" w:sz="0" w:space="0" w:color="auto"/>
              </w:divBdr>
            </w:div>
            <w:div w:id="1372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66919">
      <w:bodyDiv w:val="1"/>
      <w:marLeft w:val="0"/>
      <w:marRight w:val="0"/>
      <w:marTop w:val="0"/>
      <w:marBottom w:val="0"/>
      <w:divBdr>
        <w:top w:val="none" w:sz="0" w:space="0" w:color="auto"/>
        <w:left w:val="none" w:sz="0" w:space="0" w:color="auto"/>
        <w:bottom w:val="none" w:sz="0" w:space="0" w:color="auto"/>
        <w:right w:val="none" w:sz="0" w:space="0" w:color="auto"/>
      </w:divBdr>
      <w:divsChild>
        <w:div w:id="2109810390">
          <w:marLeft w:val="1166"/>
          <w:marRight w:val="0"/>
          <w:marTop w:val="0"/>
          <w:marBottom w:val="0"/>
          <w:divBdr>
            <w:top w:val="none" w:sz="0" w:space="0" w:color="auto"/>
            <w:left w:val="none" w:sz="0" w:space="0" w:color="auto"/>
            <w:bottom w:val="none" w:sz="0" w:space="0" w:color="auto"/>
            <w:right w:val="none" w:sz="0" w:space="0" w:color="auto"/>
          </w:divBdr>
        </w:div>
        <w:div w:id="1013653180">
          <w:marLeft w:val="1166"/>
          <w:marRight w:val="0"/>
          <w:marTop w:val="0"/>
          <w:marBottom w:val="0"/>
          <w:divBdr>
            <w:top w:val="none" w:sz="0" w:space="0" w:color="auto"/>
            <w:left w:val="none" w:sz="0" w:space="0" w:color="auto"/>
            <w:bottom w:val="none" w:sz="0" w:space="0" w:color="auto"/>
            <w:right w:val="none" w:sz="0" w:space="0" w:color="auto"/>
          </w:divBdr>
        </w:div>
        <w:div w:id="1449811676">
          <w:marLeft w:val="1166"/>
          <w:marRight w:val="0"/>
          <w:marTop w:val="0"/>
          <w:marBottom w:val="0"/>
          <w:divBdr>
            <w:top w:val="none" w:sz="0" w:space="0" w:color="auto"/>
            <w:left w:val="none" w:sz="0" w:space="0" w:color="auto"/>
            <w:bottom w:val="none" w:sz="0" w:space="0" w:color="auto"/>
            <w:right w:val="none" w:sz="0" w:space="0" w:color="auto"/>
          </w:divBdr>
        </w:div>
        <w:div w:id="125513682">
          <w:marLeft w:val="1166"/>
          <w:marRight w:val="0"/>
          <w:marTop w:val="0"/>
          <w:marBottom w:val="0"/>
          <w:divBdr>
            <w:top w:val="none" w:sz="0" w:space="0" w:color="auto"/>
            <w:left w:val="none" w:sz="0" w:space="0" w:color="auto"/>
            <w:bottom w:val="none" w:sz="0" w:space="0" w:color="auto"/>
            <w:right w:val="none" w:sz="0" w:space="0" w:color="auto"/>
          </w:divBdr>
        </w:div>
        <w:div w:id="1380544916">
          <w:marLeft w:val="1166"/>
          <w:marRight w:val="0"/>
          <w:marTop w:val="0"/>
          <w:marBottom w:val="0"/>
          <w:divBdr>
            <w:top w:val="none" w:sz="0" w:space="0" w:color="auto"/>
            <w:left w:val="none" w:sz="0" w:space="0" w:color="auto"/>
            <w:bottom w:val="none" w:sz="0" w:space="0" w:color="auto"/>
            <w:right w:val="none" w:sz="0" w:space="0" w:color="auto"/>
          </w:divBdr>
        </w:div>
        <w:div w:id="1280187272">
          <w:marLeft w:val="1166"/>
          <w:marRight w:val="0"/>
          <w:marTop w:val="0"/>
          <w:marBottom w:val="0"/>
          <w:divBdr>
            <w:top w:val="none" w:sz="0" w:space="0" w:color="auto"/>
            <w:left w:val="none" w:sz="0" w:space="0" w:color="auto"/>
            <w:bottom w:val="none" w:sz="0" w:space="0" w:color="auto"/>
            <w:right w:val="none" w:sz="0" w:space="0" w:color="auto"/>
          </w:divBdr>
        </w:div>
        <w:div w:id="1322007815">
          <w:marLeft w:val="1166"/>
          <w:marRight w:val="0"/>
          <w:marTop w:val="0"/>
          <w:marBottom w:val="0"/>
          <w:divBdr>
            <w:top w:val="none" w:sz="0" w:space="0" w:color="auto"/>
            <w:left w:val="none" w:sz="0" w:space="0" w:color="auto"/>
            <w:bottom w:val="none" w:sz="0" w:space="0" w:color="auto"/>
            <w:right w:val="none" w:sz="0" w:space="0" w:color="auto"/>
          </w:divBdr>
        </w:div>
      </w:divsChild>
    </w:div>
    <w:div w:id="1053044956">
      <w:bodyDiv w:val="1"/>
      <w:marLeft w:val="0"/>
      <w:marRight w:val="0"/>
      <w:marTop w:val="0"/>
      <w:marBottom w:val="0"/>
      <w:divBdr>
        <w:top w:val="none" w:sz="0" w:space="0" w:color="auto"/>
        <w:left w:val="none" w:sz="0" w:space="0" w:color="auto"/>
        <w:bottom w:val="none" w:sz="0" w:space="0" w:color="auto"/>
        <w:right w:val="none" w:sz="0" w:space="0" w:color="auto"/>
      </w:divBdr>
      <w:divsChild>
        <w:div w:id="1027608645">
          <w:marLeft w:val="0"/>
          <w:marRight w:val="0"/>
          <w:marTop w:val="0"/>
          <w:marBottom w:val="0"/>
          <w:divBdr>
            <w:top w:val="none" w:sz="0" w:space="0" w:color="auto"/>
            <w:left w:val="none" w:sz="0" w:space="0" w:color="auto"/>
            <w:bottom w:val="none" w:sz="0" w:space="0" w:color="auto"/>
            <w:right w:val="none" w:sz="0" w:space="0" w:color="auto"/>
          </w:divBdr>
          <w:divsChild>
            <w:div w:id="902788676">
              <w:marLeft w:val="0"/>
              <w:marRight w:val="0"/>
              <w:marTop w:val="0"/>
              <w:marBottom w:val="0"/>
              <w:divBdr>
                <w:top w:val="none" w:sz="0" w:space="0" w:color="auto"/>
                <w:left w:val="none" w:sz="0" w:space="0" w:color="auto"/>
                <w:bottom w:val="none" w:sz="0" w:space="0" w:color="auto"/>
                <w:right w:val="none" w:sz="0" w:space="0" w:color="auto"/>
              </w:divBdr>
              <w:divsChild>
                <w:div w:id="1411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095623">
      <w:bodyDiv w:val="1"/>
      <w:marLeft w:val="0"/>
      <w:marRight w:val="0"/>
      <w:marTop w:val="0"/>
      <w:marBottom w:val="0"/>
      <w:divBdr>
        <w:top w:val="none" w:sz="0" w:space="0" w:color="auto"/>
        <w:left w:val="none" w:sz="0" w:space="0" w:color="auto"/>
        <w:bottom w:val="none" w:sz="0" w:space="0" w:color="auto"/>
        <w:right w:val="none" w:sz="0" w:space="0" w:color="auto"/>
      </w:divBdr>
    </w:div>
    <w:div w:id="1098066200">
      <w:bodyDiv w:val="1"/>
      <w:marLeft w:val="0"/>
      <w:marRight w:val="0"/>
      <w:marTop w:val="0"/>
      <w:marBottom w:val="0"/>
      <w:divBdr>
        <w:top w:val="none" w:sz="0" w:space="0" w:color="auto"/>
        <w:left w:val="none" w:sz="0" w:space="0" w:color="auto"/>
        <w:bottom w:val="none" w:sz="0" w:space="0" w:color="auto"/>
        <w:right w:val="none" w:sz="0" w:space="0" w:color="auto"/>
      </w:divBdr>
    </w:div>
    <w:div w:id="1212770894">
      <w:bodyDiv w:val="1"/>
      <w:marLeft w:val="0"/>
      <w:marRight w:val="0"/>
      <w:marTop w:val="0"/>
      <w:marBottom w:val="0"/>
      <w:divBdr>
        <w:top w:val="none" w:sz="0" w:space="0" w:color="auto"/>
        <w:left w:val="none" w:sz="0" w:space="0" w:color="auto"/>
        <w:bottom w:val="none" w:sz="0" w:space="0" w:color="auto"/>
        <w:right w:val="none" w:sz="0" w:space="0" w:color="auto"/>
      </w:divBdr>
    </w:div>
    <w:div w:id="1233154450">
      <w:bodyDiv w:val="1"/>
      <w:marLeft w:val="0"/>
      <w:marRight w:val="0"/>
      <w:marTop w:val="0"/>
      <w:marBottom w:val="0"/>
      <w:divBdr>
        <w:top w:val="none" w:sz="0" w:space="0" w:color="auto"/>
        <w:left w:val="none" w:sz="0" w:space="0" w:color="auto"/>
        <w:bottom w:val="none" w:sz="0" w:space="0" w:color="auto"/>
        <w:right w:val="none" w:sz="0" w:space="0" w:color="auto"/>
      </w:divBdr>
    </w:div>
    <w:div w:id="1287159095">
      <w:bodyDiv w:val="1"/>
      <w:marLeft w:val="0"/>
      <w:marRight w:val="0"/>
      <w:marTop w:val="0"/>
      <w:marBottom w:val="0"/>
      <w:divBdr>
        <w:top w:val="none" w:sz="0" w:space="0" w:color="auto"/>
        <w:left w:val="none" w:sz="0" w:space="0" w:color="auto"/>
        <w:bottom w:val="none" w:sz="0" w:space="0" w:color="auto"/>
        <w:right w:val="none" w:sz="0" w:space="0" w:color="auto"/>
      </w:divBdr>
      <w:divsChild>
        <w:div w:id="350574593">
          <w:marLeft w:val="0"/>
          <w:marRight w:val="0"/>
          <w:marTop w:val="0"/>
          <w:marBottom w:val="0"/>
          <w:divBdr>
            <w:top w:val="none" w:sz="0" w:space="0" w:color="auto"/>
            <w:left w:val="none" w:sz="0" w:space="0" w:color="auto"/>
            <w:bottom w:val="none" w:sz="0" w:space="0" w:color="auto"/>
            <w:right w:val="none" w:sz="0" w:space="0" w:color="auto"/>
          </w:divBdr>
          <w:divsChild>
            <w:div w:id="62996141">
              <w:marLeft w:val="0"/>
              <w:marRight w:val="0"/>
              <w:marTop w:val="0"/>
              <w:marBottom w:val="0"/>
              <w:divBdr>
                <w:top w:val="none" w:sz="0" w:space="0" w:color="auto"/>
                <w:left w:val="none" w:sz="0" w:space="0" w:color="auto"/>
                <w:bottom w:val="none" w:sz="0" w:space="0" w:color="auto"/>
                <w:right w:val="none" w:sz="0" w:space="0" w:color="auto"/>
              </w:divBdr>
            </w:div>
            <w:div w:id="59865822">
              <w:marLeft w:val="0"/>
              <w:marRight w:val="0"/>
              <w:marTop w:val="0"/>
              <w:marBottom w:val="0"/>
              <w:divBdr>
                <w:top w:val="none" w:sz="0" w:space="0" w:color="auto"/>
                <w:left w:val="none" w:sz="0" w:space="0" w:color="auto"/>
                <w:bottom w:val="none" w:sz="0" w:space="0" w:color="auto"/>
                <w:right w:val="none" w:sz="0" w:space="0" w:color="auto"/>
              </w:divBdr>
            </w:div>
            <w:div w:id="1225871614">
              <w:marLeft w:val="0"/>
              <w:marRight w:val="0"/>
              <w:marTop w:val="0"/>
              <w:marBottom w:val="0"/>
              <w:divBdr>
                <w:top w:val="none" w:sz="0" w:space="0" w:color="auto"/>
                <w:left w:val="none" w:sz="0" w:space="0" w:color="auto"/>
                <w:bottom w:val="none" w:sz="0" w:space="0" w:color="auto"/>
                <w:right w:val="none" w:sz="0" w:space="0" w:color="auto"/>
              </w:divBdr>
            </w:div>
            <w:div w:id="11113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283">
      <w:bodyDiv w:val="1"/>
      <w:marLeft w:val="0"/>
      <w:marRight w:val="0"/>
      <w:marTop w:val="0"/>
      <w:marBottom w:val="0"/>
      <w:divBdr>
        <w:top w:val="none" w:sz="0" w:space="0" w:color="auto"/>
        <w:left w:val="none" w:sz="0" w:space="0" w:color="auto"/>
        <w:bottom w:val="none" w:sz="0" w:space="0" w:color="auto"/>
        <w:right w:val="none" w:sz="0" w:space="0" w:color="auto"/>
      </w:divBdr>
    </w:div>
    <w:div w:id="1406221993">
      <w:bodyDiv w:val="1"/>
      <w:marLeft w:val="0"/>
      <w:marRight w:val="0"/>
      <w:marTop w:val="0"/>
      <w:marBottom w:val="0"/>
      <w:divBdr>
        <w:top w:val="none" w:sz="0" w:space="0" w:color="auto"/>
        <w:left w:val="none" w:sz="0" w:space="0" w:color="auto"/>
        <w:bottom w:val="none" w:sz="0" w:space="0" w:color="auto"/>
        <w:right w:val="none" w:sz="0" w:space="0" w:color="auto"/>
      </w:divBdr>
      <w:divsChild>
        <w:div w:id="2072384505">
          <w:marLeft w:val="0"/>
          <w:marRight w:val="0"/>
          <w:marTop w:val="0"/>
          <w:marBottom w:val="0"/>
          <w:divBdr>
            <w:top w:val="none" w:sz="0" w:space="0" w:color="auto"/>
            <w:left w:val="none" w:sz="0" w:space="0" w:color="auto"/>
            <w:bottom w:val="none" w:sz="0" w:space="0" w:color="auto"/>
            <w:right w:val="none" w:sz="0" w:space="0" w:color="auto"/>
          </w:divBdr>
          <w:divsChild>
            <w:div w:id="875972463">
              <w:marLeft w:val="0"/>
              <w:marRight w:val="0"/>
              <w:marTop w:val="0"/>
              <w:marBottom w:val="0"/>
              <w:divBdr>
                <w:top w:val="none" w:sz="0" w:space="0" w:color="auto"/>
                <w:left w:val="none" w:sz="0" w:space="0" w:color="auto"/>
                <w:bottom w:val="none" w:sz="0" w:space="0" w:color="auto"/>
                <w:right w:val="none" w:sz="0" w:space="0" w:color="auto"/>
              </w:divBdr>
            </w:div>
            <w:div w:id="381758493">
              <w:marLeft w:val="0"/>
              <w:marRight w:val="0"/>
              <w:marTop w:val="0"/>
              <w:marBottom w:val="0"/>
              <w:divBdr>
                <w:top w:val="none" w:sz="0" w:space="0" w:color="auto"/>
                <w:left w:val="none" w:sz="0" w:space="0" w:color="auto"/>
                <w:bottom w:val="none" w:sz="0" w:space="0" w:color="auto"/>
                <w:right w:val="none" w:sz="0" w:space="0" w:color="auto"/>
              </w:divBdr>
            </w:div>
            <w:div w:id="1853907351">
              <w:marLeft w:val="0"/>
              <w:marRight w:val="0"/>
              <w:marTop w:val="0"/>
              <w:marBottom w:val="0"/>
              <w:divBdr>
                <w:top w:val="none" w:sz="0" w:space="0" w:color="auto"/>
                <w:left w:val="none" w:sz="0" w:space="0" w:color="auto"/>
                <w:bottom w:val="none" w:sz="0" w:space="0" w:color="auto"/>
                <w:right w:val="none" w:sz="0" w:space="0" w:color="auto"/>
              </w:divBdr>
            </w:div>
            <w:div w:id="2130128219">
              <w:marLeft w:val="0"/>
              <w:marRight w:val="0"/>
              <w:marTop w:val="0"/>
              <w:marBottom w:val="0"/>
              <w:divBdr>
                <w:top w:val="none" w:sz="0" w:space="0" w:color="auto"/>
                <w:left w:val="none" w:sz="0" w:space="0" w:color="auto"/>
                <w:bottom w:val="none" w:sz="0" w:space="0" w:color="auto"/>
                <w:right w:val="none" w:sz="0" w:space="0" w:color="auto"/>
              </w:divBdr>
            </w:div>
            <w:div w:id="5994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7769">
      <w:bodyDiv w:val="1"/>
      <w:marLeft w:val="0"/>
      <w:marRight w:val="0"/>
      <w:marTop w:val="0"/>
      <w:marBottom w:val="0"/>
      <w:divBdr>
        <w:top w:val="none" w:sz="0" w:space="0" w:color="auto"/>
        <w:left w:val="none" w:sz="0" w:space="0" w:color="auto"/>
        <w:bottom w:val="none" w:sz="0" w:space="0" w:color="auto"/>
        <w:right w:val="none" w:sz="0" w:space="0" w:color="auto"/>
      </w:divBdr>
    </w:div>
    <w:div w:id="1617565407">
      <w:bodyDiv w:val="1"/>
      <w:marLeft w:val="0"/>
      <w:marRight w:val="0"/>
      <w:marTop w:val="0"/>
      <w:marBottom w:val="0"/>
      <w:divBdr>
        <w:top w:val="none" w:sz="0" w:space="0" w:color="auto"/>
        <w:left w:val="none" w:sz="0" w:space="0" w:color="auto"/>
        <w:bottom w:val="none" w:sz="0" w:space="0" w:color="auto"/>
        <w:right w:val="none" w:sz="0" w:space="0" w:color="auto"/>
      </w:divBdr>
    </w:div>
    <w:div w:id="1732189953">
      <w:bodyDiv w:val="1"/>
      <w:marLeft w:val="0"/>
      <w:marRight w:val="0"/>
      <w:marTop w:val="0"/>
      <w:marBottom w:val="0"/>
      <w:divBdr>
        <w:top w:val="none" w:sz="0" w:space="0" w:color="auto"/>
        <w:left w:val="none" w:sz="0" w:space="0" w:color="auto"/>
        <w:bottom w:val="none" w:sz="0" w:space="0" w:color="auto"/>
        <w:right w:val="none" w:sz="0" w:space="0" w:color="auto"/>
      </w:divBdr>
    </w:div>
    <w:div w:id="1820804135">
      <w:bodyDiv w:val="1"/>
      <w:marLeft w:val="0"/>
      <w:marRight w:val="0"/>
      <w:marTop w:val="0"/>
      <w:marBottom w:val="0"/>
      <w:divBdr>
        <w:top w:val="none" w:sz="0" w:space="0" w:color="auto"/>
        <w:left w:val="none" w:sz="0" w:space="0" w:color="auto"/>
        <w:bottom w:val="none" w:sz="0" w:space="0" w:color="auto"/>
        <w:right w:val="none" w:sz="0" w:space="0" w:color="auto"/>
      </w:divBdr>
    </w:div>
    <w:div w:id="1855265345">
      <w:bodyDiv w:val="1"/>
      <w:marLeft w:val="0"/>
      <w:marRight w:val="0"/>
      <w:marTop w:val="0"/>
      <w:marBottom w:val="0"/>
      <w:divBdr>
        <w:top w:val="none" w:sz="0" w:space="0" w:color="auto"/>
        <w:left w:val="none" w:sz="0" w:space="0" w:color="auto"/>
        <w:bottom w:val="none" w:sz="0" w:space="0" w:color="auto"/>
        <w:right w:val="none" w:sz="0" w:space="0" w:color="auto"/>
      </w:divBdr>
      <w:divsChild>
        <w:div w:id="1345670506">
          <w:marLeft w:val="0"/>
          <w:marRight w:val="0"/>
          <w:marTop w:val="0"/>
          <w:marBottom w:val="0"/>
          <w:divBdr>
            <w:top w:val="none" w:sz="0" w:space="0" w:color="auto"/>
            <w:left w:val="none" w:sz="0" w:space="0" w:color="auto"/>
            <w:bottom w:val="none" w:sz="0" w:space="0" w:color="auto"/>
            <w:right w:val="none" w:sz="0" w:space="0" w:color="auto"/>
          </w:divBdr>
          <w:divsChild>
            <w:div w:id="2028025120">
              <w:marLeft w:val="0"/>
              <w:marRight w:val="0"/>
              <w:marTop w:val="0"/>
              <w:marBottom w:val="0"/>
              <w:divBdr>
                <w:top w:val="none" w:sz="0" w:space="0" w:color="auto"/>
                <w:left w:val="none" w:sz="0" w:space="0" w:color="auto"/>
                <w:bottom w:val="none" w:sz="0" w:space="0" w:color="auto"/>
                <w:right w:val="none" w:sz="0" w:space="0" w:color="auto"/>
              </w:divBdr>
            </w:div>
            <w:div w:id="764886131">
              <w:marLeft w:val="0"/>
              <w:marRight w:val="0"/>
              <w:marTop w:val="0"/>
              <w:marBottom w:val="0"/>
              <w:divBdr>
                <w:top w:val="none" w:sz="0" w:space="0" w:color="auto"/>
                <w:left w:val="none" w:sz="0" w:space="0" w:color="auto"/>
                <w:bottom w:val="none" w:sz="0" w:space="0" w:color="auto"/>
                <w:right w:val="none" w:sz="0" w:space="0" w:color="auto"/>
              </w:divBdr>
            </w:div>
            <w:div w:id="6980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4222">
      <w:bodyDiv w:val="1"/>
      <w:marLeft w:val="0"/>
      <w:marRight w:val="0"/>
      <w:marTop w:val="0"/>
      <w:marBottom w:val="0"/>
      <w:divBdr>
        <w:top w:val="none" w:sz="0" w:space="0" w:color="auto"/>
        <w:left w:val="none" w:sz="0" w:space="0" w:color="auto"/>
        <w:bottom w:val="none" w:sz="0" w:space="0" w:color="auto"/>
        <w:right w:val="none" w:sz="0" w:space="0" w:color="auto"/>
      </w:divBdr>
      <w:divsChild>
        <w:div w:id="2133746264">
          <w:marLeft w:val="0"/>
          <w:marRight w:val="0"/>
          <w:marTop w:val="0"/>
          <w:marBottom w:val="0"/>
          <w:divBdr>
            <w:top w:val="none" w:sz="0" w:space="0" w:color="auto"/>
            <w:left w:val="none" w:sz="0" w:space="0" w:color="auto"/>
            <w:bottom w:val="none" w:sz="0" w:space="0" w:color="auto"/>
            <w:right w:val="none" w:sz="0" w:space="0" w:color="auto"/>
          </w:divBdr>
          <w:divsChild>
            <w:div w:id="281497893">
              <w:marLeft w:val="0"/>
              <w:marRight w:val="0"/>
              <w:marTop w:val="0"/>
              <w:marBottom w:val="0"/>
              <w:divBdr>
                <w:top w:val="none" w:sz="0" w:space="0" w:color="auto"/>
                <w:left w:val="none" w:sz="0" w:space="0" w:color="auto"/>
                <w:bottom w:val="none" w:sz="0" w:space="0" w:color="auto"/>
                <w:right w:val="none" w:sz="0" w:space="0" w:color="auto"/>
              </w:divBdr>
            </w:div>
            <w:div w:id="415057062">
              <w:marLeft w:val="0"/>
              <w:marRight w:val="0"/>
              <w:marTop w:val="0"/>
              <w:marBottom w:val="0"/>
              <w:divBdr>
                <w:top w:val="none" w:sz="0" w:space="0" w:color="auto"/>
                <w:left w:val="none" w:sz="0" w:space="0" w:color="auto"/>
                <w:bottom w:val="none" w:sz="0" w:space="0" w:color="auto"/>
                <w:right w:val="none" w:sz="0" w:space="0" w:color="auto"/>
              </w:divBdr>
            </w:div>
            <w:div w:id="1009530077">
              <w:marLeft w:val="0"/>
              <w:marRight w:val="0"/>
              <w:marTop w:val="0"/>
              <w:marBottom w:val="0"/>
              <w:divBdr>
                <w:top w:val="none" w:sz="0" w:space="0" w:color="auto"/>
                <w:left w:val="none" w:sz="0" w:space="0" w:color="auto"/>
                <w:bottom w:val="none" w:sz="0" w:space="0" w:color="auto"/>
                <w:right w:val="none" w:sz="0" w:space="0" w:color="auto"/>
              </w:divBdr>
            </w:div>
            <w:div w:id="540744892">
              <w:marLeft w:val="0"/>
              <w:marRight w:val="0"/>
              <w:marTop w:val="0"/>
              <w:marBottom w:val="0"/>
              <w:divBdr>
                <w:top w:val="none" w:sz="0" w:space="0" w:color="auto"/>
                <w:left w:val="none" w:sz="0" w:space="0" w:color="auto"/>
                <w:bottom w:val="none" w:sz="0" w:space="0" w:color="auto"/>
                <w:right w:val="none" w:sz="0" w:space="0" w:color="auto"/>
              </w:divBdr>
            </w:div>
            <w:div w:id="1815565611">
              <w:marLeft w:val="0"/>
              <w:marRight w:val="0"/>
              <w:marTop w:val="0"/>
              <w:marBottom w:val="0"/>
              <w:divBdr>
                <w:top w:val="none" w:sz="0" w:space="0" w:color="auto"/>
                <w:left w:val="none" w:sz="0" w:space="0" w:color="auto"/>
                <w:bottom w:val="none" w:sz="0" w:space="0" w:color="auto"/>
                <w:right w:val="none" w:sz="0" w:space="0" w:color="auto"/>
              </w:divBdr>
            </w:div>
            <w:div w:id="1691760191">
              <w:marLeft w:val="0"/>
              <w:marRight w:val="0"/>
              <w:marTop w:val="0"/>
              <w:marBottom w:val="0"/>
              <w:divBdr>
                <w:top w:val="none" w:sz="0" w:space="0" w:color="auto"/>
                <w:left w:val="none" w:sz="0" w:space="0" w:color="auto"/>
                <w:bottom w:val="none" w:sz="0" w:space="0" w:color="auto"/>
                <w:right w:val="none" w:sz="0" w:space="0" w:color="auto"/>
              </w:divBdr>
            </w:div>
            <w:div w:id="967009298">
              <w:marLeft w:val="0"/>
              <w:marRight w:val="0"/>
              <w:marTop w:val="0"/>
              <w:marBottom w:val="0"/>
              <w:divBdr>
                <w:top w:val="none" w:sz="0" w:space="0" w:color="auto"/>
                <w:left w:val="none" w:sz="0" w:space="0" w:color="auto"/>
                <w:bottom w:val="none" w:sz="0" w:space="0" w:color="auto"/>
                <w:right w:val="none" w:sz="0" w:space="0" w:color="auto"/>
              </w:divBdr>
            </w:div>
            <w:div w:id="461768525">
              <w:marLeft w:val="0"/>
              <w:marRight w:val="0"/>
              <w:marTop w:val="0"/>
              <w:marBottom w:val="0"/>
              <w:divBdr>
                <w:top w:val="none" w:sz="0" w:space="0" w:color="auto"/>
                <w:left w:val="none" w:sz="0" w:space="0" w:color="auto"/>
                <w:bottom w:val="none" w:sz="0" w:space="0" w:color="auto"/>
                <w:right w:val="none" w:sz="0" w:space="0" w:color="auto"/>
              </w:divBdr>
            </w:div>
            <w:div w:id="289627505">
              <w:marLeft w:val="0"/>
              <w:marRight w:val="0"/>
              <w:marTop w:val="0"/>
              <w:marBottom w:val="0"/>
              <w:divBdr>
                <w:top w:val="none" w:sz="0" w:space="0" w:color="auto"/>
                <w:left w:val="none" w:sz="0" w:space="0" w:color="auto"/>
                <w:bottom w:val="none" w:sz="0" w:space="0" w:color="auto"/>
                <w:right w:val="none" w:sz="0" w:space="0" w:color="auto"/>
              </w:divBdr>
            </w:div>
            <w:div w:id="1766613732">
              <w:marLeft w:val="0"/>
              <w:marRight w:val="0"/>
              <w:marTop w:val="0"/>
              <w:marBottom w:val="0"/>
              <w:divBdr>
                <w:top w:val="none" w:sz="0" w:space="0" w:color="auto"/>
                <w:left w:val="none" w:sz="0" w:space="0" w:color="auto"/>
                <w:bottom w:val="none" w:sz="0" w:space="0" w:color="auto"/>
                <w:right w:val="none" w:sz="0" w:space="0" w:color="auto"/>
              </w:divBdr>
            </w:div>
            <w:div w:id="2034959185">
              <w:marLeft w:val="0"/>
              <w:marRight w:val="0"/>
              <w:marTop w:val="0"/>
              <w:marBottom w:val="0"/>
              <w:divBdr>
                <w:top w:val="none" w:sz="0" w:space="0" w:color="auto"/>
                <w:left w:val="none" w:sz="0" w:space="0" w:color="auto"/>
                <w:bottom w:val="none" w:sz="0" w:space="0" w:color="auto"/>
                <w:right w:val="none" w:sz="0" w:space="0" w:color="auto"/>
              </w:divBdr>
            </w:div>
            <w:div w:id="11811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1977">
      <w:bodyDiv w:val="1"/>
      <w:marLeft w:val="0"/>
      <w:marRight w:val="0"/>
      <w:marTop w:val="0"/>
      <w:marBottom w:val="0"/>
      <w:divBdr>
        <w:top w:val="none" w:sz="0" w:space="0" w:color="auto"/>
        <w:left w:val="none" w:sz="0" w:space="0" w:color="auto"/>
        <w:bottom w:val="none" w:sz="0" w:space="0" w:color="auto"/>
        <w:right w:val="none" w:sz="0" w:space="0" w:color="auto"/>
      </w:divBdr>
      <w:divsChild>
        <w:div w:id="341860839">
          <w:marLeft w:val="0"/>
          <w:marRight w:val="0"/>
          <w:marTop w:val="0"/>
          <w:marBottom w:val="0"/>
          <w:divBdr>
            <w:top w:val="none" w:sz="0" w:space="0" w:color="auto"/>
            <w:left w:val="none" w:sz="0" w:space="0" w:color="auto"/>
            <w:bottom w:val="none" w:sz="0" w:space="0" w:color="auto"/>
            <w:right w:val="none" w:sz="0" w:space="0" w:color="auto"/>
          </w:divBdr>
          <w:divsChild>
            <w:div w:id="619341380">
              <w:marLeft w:val="0"/>
              <w:marRight w:val="0"/>
              <w:marTop w:val="0"/>
              <w:marBottom w:val="0"/>
              <w:divBdr>
                <w:top w:val="none" w:sz="0" w:space="0" w:color="auto"/>
                <w:left w:val="none" w:sz="0" w:space="0" w:color="auto"/>
                <w:bottom w:val="none" w:sz="0" w:space="0" w:color="auto"/>
                <w:right w:val="none" w:sz="0" w:space="0" w:color="auto"/>
              </w:divBdr>
            </w:div>
            <w:div w:id="1810509800">
              <w:marLeft w:val="0"/>
              <w:marRight w:val="0"/>
              <w:marTop w:val="0"/>
              <w:marBottom w:val="0"/>
              <w:divBdr>
                <w:top w:val="none" w:sz="0" w:space="0" w:color="auto"/>
                <w:left w:val="none" w:sz="0" w:space="0" w:color="auto"/>
                <w:bottom w:val="none" w:sz="0" w:space="0" w:color="auto"/>
                <w:right w:val="none" w:sz="0" w:space="0" w:color="auto"/>
              </w:divBdr>
            </w:div>
            <w:div w:id="19521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3779">
      <w:bodyDiv w:val="1"/>
      <w:marLeft w:val="0"/>
      <w:marRight w:val="0"/>
      <w:marTop w:val="0"/>
      <w:marBottom w:val="0"/>
      <w:divBdr>
        <w:top w:val="none" w:sz="0" w:space="0" w:color="auto"/>
        <w:left w:val="none" w:sz="0" w:space="0" w:color="auto"/>
        <w:bottom w:val="none" w:sz="0" w:space="0" w:color="auto"/>
        <w:right w:val="none" w:sz="0" w:space="0" w:color="auto"/>
      </w:divBdr>
    </w:div>
    <w:div w:id="1914385948">
      <w:bodyDiv w:val="1"/>
      <w:marLeft w:val="0"/>
      <w:marRight w:val="0"/>
      <w:marTop w:val="0"/>
      <w:marBottom w:val="0"/>
      <w:divBdr>
        <w:top w:val="none" w:sz="0" w:space="0" w:color="auto"/>
        <w:left w:val="none" w:sz="0" w:space="0" w:color="auto"/>
        <w:bottom w:val="none" w:sz="0" w:space="0" w:color="auto"/>
        <w:right w:val="none" w:sz="0" w:space="0" w:color="auto"/>
      </w:divBdr>
    </w:div>
    <w:div w:id="2088501627">
      <w:bodyDiv w:val="1"/>
      <w:marLeft w:val="0"/>
      <w:marRight w:val="0"/>
      <w:marTop w:val="0"/>
      <w:marBottom w:val="0"/>
      <w:divBdr>
        <w:top w:val="none" w:sz="0" w:space="0" w:color="auto"/>
        <w:left w:val="none" w:sz="0" w:space="0" w:color="auto"/>
        <w:bottom w:val="none" w:sz="0" w:space="0" w:color="auto"/>
        <w:right w:val="none" w:sz="0" w:space="0" w:color="auto"/>
      </w:divBdr>
    </w:div>
    <w:div w:id="2091463672">
      <w:bodyDiv w:val="1"/>
      <w:marLeft w:val="0"/>
      <w:marRight w:val="0"/>
      <w:marTop w:val="0"/>
      <w:marBottom w:val="0"/>
      <w:divBdr>
        <w:top w:val="none" w:sz="0" w:space="0" w:color="auto"/>
        <w:left w:val="none" w:sz="0" w:space="0" w:color="auto"/>
        <w:bottom w:val="none" w:sz="0" w:space="0" w:color="auto"/>
        <w:right w:val="none" w:sz="0" w:space="0" w:color="auto"/>
      </w:divBdr>
      <w:divsChild>
        <w:div w:id="1569535303">
          <w:marLeft w:val="0"/>
          <w:marRight w:val="0"/>
          <w:marTop w:val="0"/>
          <w:marBottom w:val="0"/>
          <w:divBdr>
            <w:top w:val="none" w:sz="0" w:space="0" w:color="auto"/>
            <w:left w:val="none" w:sz="0" w:space="0" w:color="auto"/>
            <w:bottom w:val="none" w:sz="0" w:space="0" w:color="auto"/>
            <w:right w:val="none" w:sz="0" w:space="0" w:color="auto"/>
          </w:divBdr>
          <w:divsChild>
            <w:div w:id="64382965">
              <w:marLeft w:val="0"/>
              <w:marRight w:val="0"/>
              <w:marTop w:val="0"/>
              <w:marBottom w:val="0"/>
              <w:divBdr>
                <w:top w:val="none" w:sz="0" w:space="0" w:color="auto"/>
                <w:left w:val="none" w:sz="0" w:space="0" w:color="auto"/>
                <w:bottom w:val="none" w:sz="0" w:space="0" w:color="auto"/>
                <w:right w:val="none" w:sz="0" w:space="0" w:color="auto"/>
              </w:divBdr>
            </w:div>
            <w:div w:id="13687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footer" Target="footer2.xml"/><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hyperlink" Target="https://docs.microsoft.com/en-us/virtualization/windowscontainers/samples" TargetMode="External"/><Relationship Id="rId35" Type="http://schemas.openxmlformats.org/officeDocument/2006/relationships/hyperlink" Target="https://www.youtube.com/watch?v=gdoXtFpXvi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3.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microsoft/iis-docker/tree/master/windowsservercore-ltsc2019"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cs.microsoft.com/en-us/dotnet/articles/standard/choosing-core-framework-server" TargetMode="External"/><Relationship Id="rId34" Type="http://schemas.openxmlformats.org/officeDocument/2006/relationships/hyperlink" Target="https://docs.docker.com/develop/develop-images/multistage-build/" TargetMode="External"/><Relationship Id="rId50" Type="http://schemas.openxmlformats.org/officeDocument/2006/relationships/image" Target="media/image31.png"/><Relationship Id="rId5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LOD_Lab_Conversion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745A832-4170-4516-A0B5-3E02E9D651D7}"/>
      </w:docPartPr>
      <w:docPartBody>
        <w:p w:rsidR="00256E21" w:rsidRDefault="00256E2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6E21"/>
    <w:rsid w:val="00256E21"/>
    <w:rsid w:val="007C142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ign_x002d_off_x0020_status xmlns="cea7764e-6bf9-427d-be15-e74097e0a61c" xsi:nil="true"/>
    <Title_x0020_URL xmlns="cea7764e-6bf9-427d-be15-e74097e0a61c">
      <Url>https://sirona.visualstudio.com/_workitems/edit/41245</Url>
      <Description>https://sirona.visualstudio.com/_workitems/edit/41245</Description>
    </Title_x0020_URL>
    <_ip_UnifiedCompliancePolicyUIAction xmlns="http://schemas.microsoft.com/sharepoint/v3" xsi:nil="true"/>
    <Mail_x0020_Sent xmlns="cea7764e-6bf9-427d-be15-e74097e0a61c">false</Mail_x0020_Sent>
    <_Flow_SignoffStatus xmlns="cea7764e-6bf9-427d-be15-e74097e0a61c" xsi:nil="true"/>
    <Comments xmlns="cea7764e-6bf9-427d-be15-e74097e0a61c" xsi:nil="true"/>
    <_ip_UnifiedCompliancePolicyProperties xmlns="http://schemas.microsoft.com/sharepoint/v3" xsi:nil="true"/>
    <Lead_x0020_Signoff xmlns="cea7764e-6bf9-427d-be15-e74097e0a61c">false</Lead_x0020_Signoff>
    <Title_x0020_ID xmlns="cea7764e-6bf9-427d-be15-e74097e0a61c">41245</Title_x0020_ID>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9A62E282DDA434E979CD3E03185182E" ma:contentTypeVersion="22" ma:contentTypeDescription="Create a new document." ma:contentTypeScope="" ma:versionID="411f8dbfa59cee283d63b31959e752b1">
  <xsd:schema xmlns:xsd="http://www.w3.org/2001/XMLSchema" xmlns:xs="http://www.w3.org/2001/XMLSchema" xmlns:p="http://schemas.microsoft.com/office/2006/metadata/properties" xmlns:ns1="http://schemas.microsoft.com/sharepoint/v3" xmlns:ns2="cea7764e-6bf9-427d-be15-e74097e0a61c" xmlns:ns3="fb9ea31f-0ab8-44ff-80d1-5777f6d9d945" targetNamespace="http://schemas.microsoft.com/office/2006/metadata/properties" ma:root="true" ma:fieldsID="492dae4bbc73fa3e5f26ae1920f661a0" ns1:_="" ns2:_="" ns3:_="">
    <xsd:import namespace="http://schemas.microsoft.com/sharepoint/v3"/>
    <xsd:import namespace="cea7764e-6bf9-427d-be15-e74097e0a61c"/>
    <xsd:import namespace="fb9ea31f-0ab8-44ff-80d1-5777f6d9d945"/>
    <xsd:element name="properties">
      <xsd:complexType>
        <xsd:sequence>
          <xsd:element name="documentManagement">
            <xsd:complexType>
              <xsd:all>
                <xsd:element ref="ns2:Title_x0020_ID" minOccurs="0"/>
                <xsd:element ref="ns2:Title_x0020_URL" minOccurs="0"/>
                <xsd:element ref="ns2:Comments" minOccurs="0"/>
                <xsd:element ref="ns2:Sign_x002d_off_x0020_status" minOccurs="0"/>
                <xsd:element ref="ns2:Mail_x0020_Sent"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1:_ip_UnifiedCompliancePolicyProperties" minOccurs="0"/>
                <xsd:element ref="ns1:_ip_UnifiedCompliancePolicyUIAction" minOccurs="0"/>
                <xsd:element ref="ns2:_Flow_SignoffStatus" minOccurs="0"/>
                <xsd:element ref="ns2:MediaServiceDateTaken" minOccurs="0"/>
                <xsd:element ref="ns2:Lead_x0020_Signoff"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ma:readOnly="false">
      <xsd:simpleType>
        <xsd:restriction base="dms:Note"/>
      </xsd:simpleType>
    </xsd:element>
    <xsd:element name="_ip_UnifiedCompliancePolicyUIAction" ma:index="24"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a7764e-6bf9-427d-be15-e74097e0a61c" elementFormDefault="qualified">
    <xsd:import namespace="http://schemas.microsoft.com/office/2006/documentManagement/types"/>
    <xsd:import namespace="http://schemas.microsoft.com/office/infopath/2007/PartnerControls"/>
    <xsd:element name="Title_x0020_ID" ma:index="2" nillable="true" ma:displayName="Title ID" ma:internalName="Title_x0020_ID" ma:readOnly="false">
      <xsd:simpleType>
        <xsd:restriction base="dms:Number"/>
      </xsd:simpleType>
    </xsd:element>
    <xsd:element name="Title_x0020_URL" ma:index="3" nillable="true" ma:displayName="Title URL" ma:format="Hyperlink" ma:internalName="Title_x0020_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mments" ma:index="4" nillable="true" ma:displayName="Comments" ma:internalName="Comments" ma:readOnly="false">
      <xsd:simpleType>
        <xsd:restriction base="dms:Note">
          <xsd:maxLength value="255"/>
        </xsd:restriction>
      </xsd:simpleType>
    </xsd:element>
    <xsd:element name="Sign_x002d_off_x0020_status" ma:index="5" nillable="true" ma:displayName="Sign-off status" ma:format="Dropdown" ma:internalName="Sign_x002d_off_x0020_status" ma:readOnly="false">
      <xsd:simpleType>
        <xsd:restriction base="dms:Choice">
          <xsd:enumeration value="Approve"/>
          <xsd:enumeration value="Approved with Comments"/>
          <xsd:enumeration value="Rejected with Comments"/>
        </xsd:restriction>
      </xsd:simpleType>
    </xsd:element>
    <xsd:element name="Mail_x0020_Sent" ma:index="6" nillable="true" ma:displayName="Mail Sent" ma:default="0" ma:internalName="Mail_x0020_Sent" ma:readOnly="false">
      <xsd:simpleType>
        <xsd:restriction base="dms:Boolean"/>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hidden="true" ma:internalName="MediaServiceKeyPoints" ma:readOnly="true">
      <xsd:simpleType>
        <xsd:restriction base="dms:Note"/>
      </xsd:simpleType>
    </xsd:element>
    <xsd:element name="MediaServiceAutoTags" ma:index="19" nillable="true" ma:displayName="Tags" ma:hidden="true" ma:internalName="MediaServiceAutoTags"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hidden="true" ma:internalName="MediaServiceOCR" ma:readOnly="true">
      <xsd:simpleType>
        <xsd:restriction base="dms:Note"/>
      </xsd:simpleType>
    </xsd:element>
    <xsd:element name="_Flow_SignoffStatus" ma:index="25" nillable="true" ma:displayName="Sign-off status" ma:hidden="true" ma:internalName="Sign_x002d_off_x0020_status0" ma:readOnly="false">
      <xsd:simpleType>
        <xsd:restriction base="dms:Text"/>
      </xsd:simpleType>
    </xsd:element>
    <xsd:element name="MediaServiceDateTaken" ma:index="26" nillable="true" ma:displayName="MediaServiceDateTaken" ma:hidden="true" ma:internalName="MediaServiceDateTaken" ma:readOnly="true">
      <xsd:simpleType>
        <xsd:restriction base="dms:Text"/>
      </xsd:simpleType>
    </xsd:element>
    <xsd:element name="Lead_x0020_Signoff" ma:index="27" nillable="true" ma:displayName="Lead Signoff" ma:default="0" ma:internalName="Lead_x0020_Signoff">
      <xsd:simpleType>
        <xsd:restriction base="dms:Boolean"/>
      </xsd:simpleType>
    </xsd:element>
    <xsd:element name="MediaServiceLocation" ma:index="2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9ea31f-0ab8-44ff-80d1-5777f6d9d945"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15F8DAD-8FD7-439B-9FAF-552FA766DCD6}">
  <ds:schemaRefs>
    <ds:schemaRef ds:uri="http://schemas.microsoft.com/office/2006/metadata/properties"/>
    <ds:schemaRef ds:uri="http://schemas.microsoft.com/office/infopath/2007/PartnerControls"/>
    <ds:schemaRef ds:uri="cea7764e-6bf9-427d-be15-e74097e0a61c"/>
    <ds:schemaRef ds:uri="http://schemas.microsoft.com/sharepoint/v3"/>
  </ds:schemaRefs>
</ds:datastoreItem>
</file>

<file path=customXml/itemProps2.xml><?xml version="1.0" encoding="utf-8"?>
<ds:datastoreItem xmlns:ds="http://schemas.openxmlformats.org/officeDocument/2006/customXml" ds:itemID="{13522E35-62BD-4FE9-8C10-D54F8DF268AA}">
  <ds:schemaRefs>
    <ds:schemaRef ds:uri="http://schemas.microsoft.com/sharepoint/v3/contenttype/forms"/>
  </ds:schemaRefs>
</ds:datastoreItem>
</file>

<file path=customXml/itemProps3.xml><?xml version="1.0" encoding="utf-8"?>
<ds:datastoreItem xmlns:ds="http://schemas.openxmlformats.org/officeDocument/2006/customXml" ds:itemID="{2D880437-B205-47C2-A3EC-41A6565DDA0A}">
  <ds:schemaRefs>
    <ds:schemaRef ds:uri="http://schemas.openxmlformats.org/officeDocument/2006/bibliography"/>
  </ds:schemaRefs>
</ds:datastoreItem>
</file>

<file path=customXml/itemProps4.xml><?xml version="1.0" encoding="utf-8"?>
<ds:datastoreItem xmlns:ds="http://schemas.openxmlformats.org/officeDocument/2006/customXml" ds:itemID="{31FB0FCA-9524-40F7-BAFA-58E9AB9980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a7764e-6bf9-427d-be15-e74097e0a61c"/>
    <ds:schemaRef ds:uri="fb9ea31f-0ab8-44ff-80d1-5777f6d9d9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LOD_Lab_Conversion_Template</Template>
  <TotalTime>487</TotalTime>
  <Pages>25</Pages>
  <Words>3176</Words>
  <Characters>18106</Characters>
  <Application>Microsoft Office Word</Application>
  <DocSecurity>0</DocSecurity>
  <Lines>150</Lines>
  <Paragraphs>42</Paragraphs>
  <ScaleCrop>false</ScaleCrop>
  <Manager/>
  <Company/>
  <LinksUpToDate>false</LinksUpToDate>
  <CharactersWithSpaces>21240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Applications with Containers</dc:title>
  <dc:subject>Demo Guide | Module 2 – Getting Started with Windows Containers</dc:subject>
  <dc:creator>Administrator</dc:creator>
  <cp:keywords/>
  <dc:description/>
  <cp:lastModifiedBy>Pradeep Nair</cp:lastModifiedBy>
  <cp:revision>12</cp:revision>
  <dcterms:created xsi:type="dcterms:W3CDTF">2021-11-22T01:26:00Z</dcterms:created>
  <dcterms:modified xsi:type="dcterms:W3CDTF">2021-11-23T05:11:00Z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Order">
    <vt:i4>100</vt:i4>
  </property>
  <property fmtid="{D5CDD505-2E9C-101B-9397-08002B2CF9AE}" pid="4" name="Abstract">
    <vt:lpwstr>&lt;abstract&gt;</vt:lpwstr>
  </property>
  <property fmtid="{D5CDD505-2E9C-101B-9397-08002B2CF9AE}" pid="5" name="Template Version">
    <vt:lpwstr>10.02</vt:lpwstr>
  </property>
  <property fmtid="{D5CDD505-2E9C-101B-9397-08002B2CF9AE}" pid="6" name="ContentTypeId">
    <vt:lpwstr>0x01010039A62E282DDA434E979CD3E03185182E</vt:lpwstr>
  </property>
  <property fmtid="{D5CDD505-2E9C-101B-9397-08002B2CF9AE}" pid="7" name="TaxKeywordTaxHTField">
    <vt:lpwstr/>
  </property>
  <property fmtid="{D5CDD505-2E9C-101B-9397-08002B2CF9AE}" pid="8" name="_dlc_DocIdItemGuid">
    <vt:lpwstr>75084b8d-7080-4738-a1fa-a948349f5e19</vt:lpwstr>
  </property>
  <property fmtid="{D5CDD505-2E9C-101B-9397-08002B2CF9AE}" pid="9" name="MSIP_Label_f42aa342-8706-4288-bd11-ebb85995028c_Enabled">
    <vt:lpwstr>True</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Owner">
    <vt:lpwstr>crtenn@microsoft.com</vt:lpwstr>
  </property>
  <property fmtid="{D5CDD505-2E9C-101B-9397-08002B2CF9AE}" pid="12" name="MSIP_Label_f42aa342-8706-4288-bd11-ebb85995028c_SetDate">
    <vt:lpwstr>2018-05-17T22:50:11.5769738Z</vt:lpwstr>
  </property>
  <property fmtid="{D5CDD505-2E9C-101B-9397-08002B2CF9AE}" pid="13" name="MSIP_Label_f42aa342-8706-4288-bd11-ebb85995028c_Name">
    <vt:lpwstr>General</vt:lpwstr>
  </property>
  <property fmtid="{D5CDD505-2E9C-101B-9397-08002B2CF9AE}" pid="14" name="MSIP_Label_f42aa342-8706-4288-bd11-ebb85995028c_Application">
    <vt:lpwstr>Microsoft Azure Information Protection</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